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0DE16E6B" w14:textId="77777777" w:rsidR="00471E1F" w:rsidRDefault="00864E43">
      <w:pPr>
        <w:pStyle w:val="Heading1"/>
        <w:rPr>
          <w:rFonts w:ascii="Arial" w:eastAsia="Times New Roman" w:hAnsi="Arial" w:cs="Arial"/>
          <w:color w:val="000000"/>
        </w:rPr>
      </w:pPr>
      <w:bookmarkStart w:id="0" w:name="_Toc457563944"/>
      <w:r w:rsidRPr="001A597C">
        <w:rPr>
          <w:rFonts w:ascii="Arial" w:eastAsia="Times New Roman" w:hAnsi="Arial" w:cs="Arial"/>
          <w:color w:val="000000"/>
        </w:rPr>
        <w:t>Before You Begin</w:t>
      </w:r>
      <w:bookmarkEnd w:id="0"/>
    </w:p>
    <w:p w14:paraId="19EAD2E0" w14:textId="7BFFE121" w:rsidR="002134BE" w:rsidRPr="00D87AAA" w:rsidRDefault="002134BE" w:rsidP="00343923">
      <w:pPr>
        <w:spacing w:after="240"/>
        <w:rPr>
          <w:rFonts w:eastAsia="Times New Roman"/>
        </w:rPr>
      </w:pPr>
      <w:r>
        <w:t xml:space="preserve">Before you start using the </w:t>
      </w:r>
      <w:r w:rsidR="003568FE" w:rsidRPr="00BA78CA">
        <w:rPr>
          <w:b/>
        </w:rPr>
        <w:t>Health Data System (HDS)</w:t>
      </w:r>
      <w:r w:rsidR="00A27D4B" w:rsidRPr="00BA78CA">
        <w:rPr>
          <w:b/>
        </w:rPr>
        <w:t>*</w:t>
      </w:r>
      <w:r>
        <w:t xml:space="preserve">, we recommend that you become familiar with a few fundamental uses of the system. </w:t>
      </w:r>
      <w:r w:rsidR="00A27D4B">
        <w:t xml:space="preserve"> </w:t>
      </w:r>
      <w:r>
        <w:t xml:space="preserve"> For information not covered in the User Guide, refer questions to your local system administrator or manager.</w:t>
      </w:r>
    </w:p>
    <w:p w14:paraId="60A8A075" w14:textId="77777777" w:rsidR="002134BE" w:rsidRDefault="002134BE" w:rsidP="00D87AAA">
      <w:pPr>
        <w:spacing w:after="240"/>
      </w:pPr>
      <w:r>
        <w:t>Be sure you know…</w:t>
      </w:r>
    </w:p>
    <w:p w14:paraId="4020947A" w14:textId="77777777" w:rsidR="002134BE" w:rsidRPr="00B00E6C" w:rsidRDefault="002134BE" w:rsidP="006A76BA">
      <w:pPr>
        <w:pStyle w:val="ListParagraph"/>
        <w:numPr>
          <w:ilvl w:val="0"/>
          <w:numId w:val="4"/>
        </w:numPr>
        <w:rPr>
          <w:rFonts w:eastAsia="Times New Roman"/>
        </w:rPr>
      </w:pPr>
      <w:r w:rsidRPr="00B00E6C">
        <w:rPr>
          <w:rFonts w:eastAsia="Times New Roman"/>
        </w:rPr>
        <w:t>Who to contact for questions and access issues</w:t>
      </w:r>
    </w:p>
    <w:p w14:paraId="3CECDC58" w14:textId="77777777" w:rsidR="002134BE" w:rsidRPr="00B00E6C" w:rsidRDefault="002134BE" w:rsidP="006A76BA">
      <w:pPr>
        <w:pStyle w:val="ListParagraph"/>
        <w:numPr>
          <w:ilvl w:val="0"/>
          <w:numId w:val="4"/>
        </w:numPr>
        <w:rPr>
          <w:rFonts w:eastAsia="Times New Roman"/>
        </w:rPr>
      </w:pPr>
      <w:r w:rsidRPr="00B00E6C">
        <w:rPr>
          <w:rFonts w:eastAsia="Times New Roman"/>
        </w:rPr>
        <w:t>The link that opens the login page.</w:t>
      </w:r>
    </w:p>
    <w:p w14:paraId="29505864" w14:textId="77777777" w:rsidR="002134BE" w:rsidRDefault="002134BE" w:rsidP="006A76BA">
      <w:pPr>
        <w:pStyle w:val="ListParagraph"/>
        <w:numPr>
          <w:ilvl w:val="0"/>
          <w:numId w:val="4"/>
        </w:numPr>
        <w:rPr>
          <w:rFonts w:eastAsia="Times New Roman"/>
        </w:rPr>
      </w:pPr>
      <w:r w:rsidRPr="00B00E6C">
        <w:rPr>
          <w:rFonts w:eastAsia="Times New Roman"/>
        </w:rPr>
        <w:t>How long the application can be idle before an active session ends (log in again)</w:t>
      </w:r>
    </w:p>
    <w:p w14:paraId="0A5BB7D8" w14:textId="77777777" w:rsidR="002134BE" w:rsidRPr="00E77440" w:rsidRDefault="002134BE" w:rsidP="006A76BA">
      <w:pPr>
        <w:pStyle w:val="ListParagraph"/>
        <w:numPr>
          <w:ilvl w:val="0"/>
          <w:numId w:val="4"/>
        </w:numPr>
        <w:rPr>
          <w:rFonts w:eastAsia="Times New Roman"/>
        </w:rPr>
      </w:pPr>
      <w:r w:rsidRPr="00E77440">
        <w:rPr>
          <w:rFonts w:eastAsia="Times New Roman"/>
        </w:rPr>
        <w:t>How to log out</w:t>
      </w:r>
    </w:p>
    <w:p w14:paraId="7BA87FD4" w14:textId="77777777" w:rsidR="002134BE" w:rsidRPr="00E77440" w:rsidRDefault="002134BE" w:rsidP="006A76BA">
      <w:pPr>
        <w:pStyle w:val="ListParagraph"/>
        <w:numPr>
          <w:ilvl w:val="0"/>
          <w:numId w:val="4"/>
        </w:numPr>
        <w:rPr>
          <w:rFonts w:eastAsia="Times New Roman"/>
        </w:rPr>
      </w:pPr>
      <w:r w:rsidRPr="00E77440">
        <w:rPr>
          <w:rFonts w:eastAsia="Times New Roman"/>
        </w:rPr>
        <w:t>How to update your profile</w:t>
      </w:r>
    </w:p>
    <w:p w14:paraId="0A3CE839" w14:textId="53DB2BAC" w:rsidR="002134BE" w:rsidRDefault="002134BE" w:rsidP="006A76BA">
      <w:pPr>
        <w:pStyle w:val="ListParagraph"/>
        <w:numPr>
          <w:ilvl w:val="0"/>
          <w:numId w:val="4"/>
        </w:numPr>
        <w:rPr>
          <w:rFonts w:eastAsia="Times New Roman"/>
        </w:rPr>
      </w:pPr>
      <w:r w:rsidRPr="00E77440">
        <w:rPr>
          <w:rFonts w:eastAsia="Times New Roman"/>
        </w:rPr>
        <w:t>How to personalize your dashboard</w:t>
      </w:r>
    </w:p>
    <w:p w14:paraId="1A2735F6" w14:textId="6A7FEF7E" w:rsidR="00A27D4B" w:rsidRPr="001A597C" w:rsidRDefault="00A27D4B" w:rsidP="001A597C">
      <w:pPr>
        <w:spacing w:before="240"/>
        <w:ind w:left="1800" w:right="630" w:hanging="180"/>
        <w:rPr>
          <w:rFonts w:eastAsia="Times New Roman"/>
        </w:rPr>
      </w:pPr>
      <w:r w:rsidRPr="001A597C">
        <w:rPr>
          <w:rFonts w:eastAsia="Times New Roman"/>
          <w:b/>
        </w:rPr>
        <w:t>*</w:t>
      </w:r>
      <w:r>
        <w:rPr>
          <w:rFonts w:eastAsia="Times New Roman"/>
        </w:rPr>
        <w:t xml:space="preserve"> The </w:t>
      </w:r>
      <w:r w:rsidRPr="00A27D4B">
        <w:rPr>
          <w:rFonts w:eastAsia="Times New Roman"/>
        </w:rPr>
        <w:t>Health Data System</w:t>
      </w:r>
      <w:r>
        <w:rPr>
          <w:rFonts w:eastAsia="Times New Roman"/>
        </w:rPr>
        <w:t xml:space="preserve"> was formerly called BACTESCloud. The BACTESCloud logo currently appears on the system screens.</w:t>
      </w:r>
    </w:p>
    <w:p w14:paraId="4324B87F" w14:textId="77777777" w:rsidR="007B7877" w:rsidRDefault="003864C8" w:rsidP="00ED6B04">
      <w:pPr>
        <w:pStyle w:val="NormalWeb"/>
        <w:ind w:left="90"/>
        <w:divId w:val="1453354881"/>
        <w:rPr>
          <w:rFonts w:ascii="Arial" w:eastAsia="Times New Roman" w:hAnsi="Arial" w:cs="Arial"/>
          <w:color w:val="000000"/>
          <w:sz w:val="20"/>
          <w:szCs w:val="20"/>
        </w:rPr>
      </w:pPr>
      <w:r>
        <w:rPr>
          <w:rFonts w:ascii="Arial" w:eastAsia="Times New Roman" w:hAnsi="Arial" w:cs="Arial"/>
          <w:color w:val="000000"/>
          <w:sz w:val="20"/>
          <w:szCs w:val="20"/>
        </w:rPr>
        <w:pict w14:anchorId="0DE16EB3">
          <v:rect id="_x0000_i1025" style="width:463.5pt;height:1.5pt" o:hralign="center" o:hrstd="t" o:hrnoshade="t" o:hr="t" fillcolor="#747070 [1614]" stroked="f"/>
        </w:pict>
      </w:r>
    </w:p>
    <w:p w14:paraId="0DE16E7E" w14:textId="4BB72A8E" w:rsidR="00C530E7" w:rsidRDefault="007B7877" w:rsidP="00D86F23">
      <w:pPr>
        <w:divId w:val="1453354881"/>
      </w:pPr>
      <w:r>
        <w:t>Topics in this chapter</w:t>
      </w:r>
    </w:p>
    <w:p w14:paraId="49D89E96" w14:textId="226CAE4B" w:rsidR="007B7877" w:rsidRPr="00D86F23" w:rsidRDefault="007B7877" w:rsidP="00D86F23">
      <w:pPr>
        <w:keepNext/>
        <w:spacing w:after="0"/>
        <w:divId w:val="1453354881"/>
        <w:rPr>
          <w:b/>
        </w:rPr>
      </w:pPr>
      <w:r w:rsidRPr="00D86F23">
        <w:rPr>
          <w:b/>
        </w:rPr>
        <w:t xml:space="preserve">A tour of </w:t>
      </w:r>
      <w:r w:rsidR="003568FE">
        <w:rPr>
          <w:b/>
        </w:rPr>
        <w:t>Health Data System</w:t>
      </w:r>
    </w:p>
    <w:p w14:paraId="72C6B268" w14:textId="3E673E1A" w:rsidR="007B7877" w:rsidRDefault="007B7877" w:rsidP="00D86F23">
      <w:pPr>
        <w:divId w:val="1453354881"/>
      </w:pPr>
      <w:r>
        <w:t xml:space="preserve">Describes </w:t>
      </w:r>
      <w:r w:rsidR="00D86F23">
        <w:t xml:space="preserve">use of </w:t>
      </w:r>
      <w:r w:rsidR="003568FE">
        <w:t>HDS</w:t>
      </w:r>
      <w:r>
        <w:t xml:space="preserve"> </w:t>
      </w:r>
      <w:r w:rsidR="00D86F23">
        <w:t>to</w:t>
      </w:r>
      <w:r>
        <w:t xml:space="preserve"> process</w:t>
      </w:r>
      <w:r w:rsidR="00D86F23">
        <w:t xml:space="preserve"> </w:t>
      </w:r>
      <w:r w:rsidR="0079573E">
        <w:t>request</w:t>
      </w:r>
      <w:r w:rsidR="00D86F23">
        <w:t>s</w:t>
      </w:r>
      <w:r>
        <w:t>.</w:t>
      </w:r>
    </w:p>
    <w:p w14:paraId="23B749AC" w14:textId="4992228D" w:rsidR="007B7877" w:rsidRPr="00D86F23" w:rsidRDefault="007B7877" w:rsidP="00D86F23">
      <w:pPr>
        <w:keepNext/>
        <w:spacing w:after="0"/>
        <w:divId w:val="1453354881"/>
        <w:rPr>
          <w:b/>
        </w:rPr>
      </w:pPr>
      <w:r w:rsidRPr="00D86F23">
        <w:rPr>
          <w:b/>
        </w:rPr>
        <w:t>Logging In</w:t>
      </w:r>
    </w:p>
    <w:p w14:paraId="0644579D" w14:textId="03E00F1C" w:rsidR="007B7877" w:rsidRPr="00D86F23" w:rsidRDefault="007B7877" w:rsidP="00D86F23">
      <w:pPr>
        <w:divId w:val="1453354881"/>
      </w:pPr>
      <w:r w:rsidRPr="00D86F23">
        <w:t>Entry screen and steps for login.</w:t>
      </w:r>
    </w:p>
    <w:p w14:paraId="17ADDC10" w14:textId="16DE85A8" w:rsidR="007B7877" w:rsidRPr="00D86F23" w:rsidRDefault="007B7877" w:rsidP="00D86F23">
      <w:pPr>
        <w:keepNext/>
        <w:spacing w:after="0"/>
        <w:divId w:val="1453354881"/>
        <w:rPr>
          <w:b/>
        </w:rPr>
      </w:pPr>
      <w:r w:rsidRPr="00D86F23">
        <w:rPr>
          <w:b/>
        </w:rPr>
        <w:t>Logging Out</w:t>
      </w:r>
    </w:p>
    <w:p w14:paraId="45B0489D" w14:textId="19C63088" w:rsidR="007B7877" w:rsidRPr="00D86F23" w:rsidRDefault="007B7877" w:rsidP="00D86F23">
      <w:pPr>
        <w:divId w:val="1453354881"/>
      </w:pPr>
      <w:r w:rsidRPr="00D86F23">
        <w:t xml:space="preserve">Steps for closing </w:t>
      </w:r>
      <w:r w:rsidR="003568FE">
        <w:t>HDS</w:t>
      </w:r>
      <w:r w:rsidR="00D86F23">
        <w:t>.</w:t>
      </w:r>
    </w:p>
    <w:p w14:paraId="4415C073" w14:textId="63409703" w:rsidR="007B7877" w:rsidRPr="00D86F23" w:rsidRDefault="003568FE" w:rsidP="00D86F23">
      <w:pPr>
        <w:keepNext/>
        <w:spacing w:after="0"/>
        <w:divId w:val="1453354881"/>
        <w:rPr>
          <w:b/>
        </w:rPr>
      </w:pPr>
      <w:r>
        <w:rPr>
          <w:b/>
        </w:rPr>
        <w:t>HDS</w:t>
      </w:r>
      <w:r w:rsidR="00D86F23" w:rsidRPr="00D86F23">
        <w:rPr>
          <w:b/>
        </w:rPr>
        <w:t xml:space="preserve"> Session Timeout</w:t>
      </w:r>
    </w:p>
    <w:p w14:paraId="70C43DCE" w14:textId="22D70321" w:rsidR="00D86F23" w:rsidRPr="00D86F23" w:rsidRDefault="00D86F23" w:rsidP="00D86F23">
      <w:pPr>
        <w:divId w:val="1453354881"/>
      </w:pPr>
      <w:r w:rsidRPr="00D86F23">
        <w:t>Notification that the system has been inactive for a time period longer tha</w:t>
      </w:r>
      <w:r w:rsidR="00FE7FCA">
        <w:t>n</w:t>
      </w:r>
      <w:r w:rsidRPr="00D86F23">
        <w:t xml:space="preserve"> allowed. </w:t>
      </w:r>
    </w:p>
    <w:p w14:paraId="007B5F9E" w14:textId="3FEE447A" w:rsidR="0002609B" w:rsidRPr="0002609B" w:rsidRDefault="0002609B" w:rsidP="0002609B">
      <w:pPr>
        <w:pStyle w:val="Heading2"/>
      </w:pPr>
      <w:bookmarkStart w:id="1" w:name="_Toc457563945"/>
      <w:r w:rsidRPr="0002609B">
        <w:lastRenderedPageBreak/>
        <w:t xml:space="preserve">A Look at the </w:t>
      </w:r>
      <w:r w:rsidR="003568FE">
        <w:t>Health Data System</w:t>
      </w:r>
      <w:r w:rsidRPr="0002609B">
        <w:t xml:space="preserve"> </w:t>
      </w:r>
      <w:r w:rsidR="00EF01A7">
        <w:t>Request</w:t>
      </w:r>
      <w:r w:rsidR="00EF01A7" w:rsidRPr="0002609B">
        <w:t xml:space="preserve"> </w:t>
      </w:r>
      <w:r w:rsidRPr="0002609B">
        <w:t>Process</w:t>
      </w:r>
      <w:bookmarkEnd w:id="1"/>
    </w:p>
    <w:p w14:paraId="180FDB43" w14:textId="441F47B2" w:rsidR="0002609B" w:rsidRDefault="003568FE" w:rsidP="0087290F">
      <w:pPr>
        <w:rPr>
          <w:rFonts w:eastAsia="Times New Roman"/>
        </w:rPr>
      </w:pPr>
      <w:r>
        <w:rPr>
          <w:rFonts w:eastAsia="Times New Roman"/>
        </w:rPr>
        <w:t>Health Data System</w:t>
      </w:r>
      <w:r w:rsidR="0002609B">
        <w:rPr>
          <w:rFonts w:eastAsia="Times New Roman"/>
        </w:rPr>
        <w:t xml:space="preserve"> a</w:t>
      </w:r>
      <w:r w:rsidR="0002609B" w:rsidRPr="00CE3E99">
        <w:rPr>
          <w:rFonts w:eastAsia="Times New Roman"/>
        </w:rPr>
        <w:t xml:space="preserve">utomates </w:t>
      </w:r>
      <w:r w:rsidR="00EF01A7">
        <w:rPr>
          <w:rFonts w:eastAsia="Times New Roman"/>
        </w:rPr>
        <w:t>request</w:t>
      </w:r>
      <w:r w:rsidR="00EF01A7" w:rsidRPr="00CE3E99">
        <w:rPr>
          <w:rFonts w:eastAsia="Times New Roman"/>
        </w:rPr>
        <w:t xml:space="preserve"> </w:t>
      </w:r>
      <w:r w:rsidR="0002609B">
        <w:rPr>
          <w:rFonts w:eastAsia="Times New Roman"/>
        </w:rPr>
        <w:t xml:space="preserve">processing…a built-in workflow moves </w:t>
      </w:r>
      <w:r w:rsidR="0002609B" w:rsidRPr="00CE3E99">
        <w:rPr>
          <w:rFonts w:eastAsia="Times New Roman"/>
        </w:rPr>
        <w:t xml:space="preserve">requests through </w:t>
      </w:r>
      <w:r w:rsidR="0002609B">
        <w:rPr>
          <w:rFonts w:eastAsia="Times New Roman"/>
        </w:rPr>
        <w:t>a sequence of</w:t>
      </w:r>
      <w:r w:rsidR="0002609B" w:rsidRPr="00CE3E99">
        <w:rPr>
          <w:rFonts w:eastAsia="Times New Roman"/>
        </w:rPr>
        <w:t xml:space="preserve"> </w:t>
      </w:r>
      <w:r w:rsidR="0002609B" w:rsidRPr="00CE3E99">
        <w:rPr>
          <w:rFonts w:eastAsia="Times New Roman"/>
          <w:i/>
        </w:rPr>
        <w:t>queues</w:t>
      </w:r>
      <w:r w:rsidR="0002609B" w:rsidRPr="00E3225C">
        <w:rPr>
          <w:rFonts w:eastAsia="Times New Roman"/>
        </w:rPr>
        <w:t xml:space="preserve">.  </w:t>
      </w:r>
      <w:r w:rsidR="0002609B" w:rsidRPr="00CE3E99">
        <w:rPr>
          <w:rFonts w:eastAsia="Times New Roman"/>
        </w:rPr>
        <w:t xml:space="preserve">The </w:t>
      </w:r>
      <w:r w:rsidR="0002609B">
        <w:rPr>
          <w:rFonts w:eastAsia="Times New Roman"/>
        </w:rPr>
        <w:t xml:space="preserve">status of the </w:t>
      </w:r>
      <w:r w:rsidR="00EF01A7">
        <w:rPr>
          <w:rFonts w:eastAsia="Times New Roman"/>
        </w:rPr>
        <w:t xml:space="preserve">requests </w:t>
      </w:r>
      <w:r w:rsidR="0002609B">
        <w:rPr>
          <w:rFonts w:eastAsia="Times New Roman"/>
        </w:rPr>
        <w:t xml:space="preserve">determines </w:t>
      </w:r>
      <w:r w:rsidR="007713BB">
        <w:rPr>
          <w:rFonts w:eastAsia="Times New Roman"/>
        </w:rPr>
        <w:t xml:space="preserve">when and </w:t>
      </w:r>
      <w:r w:rsidR="0002609B">
        <w:rPr>
          <w:rFonts w:eastAsia="Times New Roman"/>
        </w:rPr>
        <w:t xml:space="preserve">to which queue it moves.  Employees receive online notification when </w:t>
      </w:r>
      <w:r w:rsidR="0079573E">
        <w:rPr>
          <w:rFonts w:eastAsia="Times New Roman"/>
        </w:rPr>
        <w:t>request</w:t>
      </w:r>
      <w:r w:rsidR="0002609B">
        <w:rPr>
          <w:rFonts w:eastAsia="Times New Roman"/>
        </w:rPr>
        <w:t xml:space="preserve">s are assigned and a direct link to each </w:t>
      </w:r>
      <w:r w:rsidR="0079573E">
        <w:rPr>
          <w:rFonts w:eastAsia="Times New Roman"/>
        </w:rPr>
        <w:t>request</w:t>
      </w:r>
      <w:r w:rsidR="005C035C">
        <w:rPr>
          <w:rFonts w:eastAsia="Times New Roman"/>
        </w:rPr>
        <w:t>.</w:t>
      </w:r>
    </w:p>
    <w:p w14:paraId="1F80C792" w14:textId="658ABF3A" w:rsidR="00EF01A7" w:rsidRDefault="00EF01A7" w:rsidP="0087290F">
      <w:pPr>
        <w:rPr>
          <w:rFonts w:eastAsia="Times New Roman"/>
        </w:rPr>
      </w:pPr>
      <w:r>
        <w:rPr>
          <w:rFonts w:eastAsia="Times New Roman"/>
        </w:rPr>
        <w:t>The requester also receives notification as the request moves through the process.</w:t>
      </w:r>
    </w:p>
    <w:p w14:paraId="335B48EC" w14:textId="4AECDEF2" w:rsidR="0002609B" w:rsidRDefault="005C035C" w:rsidP="007713BB">
      <w:pPr>
        <w:spacing w:after="240"/>
        <w:rPr>
          <w:ins w:id="2" w:author="Susan Ladwig" w:date="2017-06-23T16:48:00Z"/>
          <w:rFonts w:eastAsia="Times New Roman"/>
          <w:i/>
        </w:rPr>
      </w:pPr>
      <w:r>
        <w:rPr>
          <w:rFonts w:eastAsia="Times New Roman"/>
        </w:rPr>
        <w:t>The</w:t>
      </w:r>
      <w:r w:rsidR="0002609B">
        <w:rPr>
          <w:rFonts w:eastAsia="Times New Roman"/>
        </w:rPr>
        <w:t xml:space="preserve"> </w:t>
      </w:r>
      <w:r w:rsidR="003568FE">
        <w:rPr>
          <w:rFonts w:eastAsia="Times New Roman"/>
        </w:rPr>
        <w:t>HDS</w:t>
      </w:r>
      <w:r w:rsidR="0002609B">
        <w:rPr>
          <w:rFonts w:eastAsia="Times New Roman"/>
        </w:rPr>
        <w:t xml:space="preserve"> </w:t>
      </w:r>
      <w:r>
        <w:rPr>
          <w:rFonts w:eastAsia="Times New Roman"/>
        </w:rPr>
        <w:t xml:space="preserve">automated </w:t>
      </w:r>
      <w:r w:rsidR="0002609B">
        <w:rPr>
          <w:rFonts w:eastAsia="Times New Roman"/>
        </w:rPr>
        <w:t>end-to-end process</w:t>
      </w:r>
      <w:r>
        <w:rPr>
          <w:rFonts w:eastAsia="Times New Roman"/>
        </w:rPr>
        <w:t xml:space="preserve"> is run by a workflow </w:t>
      </w:r>
      <w:r w:rsidR="007713BB">
        <w:rPr>
          <w:rFonts w:eastAsia="Times New Roman"/>
        </w:rPr>
        <w:t>defined by</w:t>
      </w:r>
      <w:r>
        <w:rPr>
          <w:rFonts w:eastAsia="Times New Roman"/>
        </w:rPr>
        <w:t xml:space="preserve"> </w:t>
      </w:r>
      <w:r w:rsidR="00DA1855">
        <w:rPr>
          <w:rFonts w:eastAsia="Times New Roman"/>
        </w:rPr>
        <w:t xml:space="preserve">HDS </w:t>
      </w:r>
      <w:r w:rsidR="003112B3">
        <w:rPr>
          <w:rStyle w:val="CommentReference"/>
        </w:rPr>
        <w:commentReference w:id="3"/>
      </w:r>
      <w:r w:rsidRPr="00E3225C">
        <w:rPr>
          <w:rFonts w:eastAsia="Times New Roman"/>
        </w:rPr>
        <w:t xml:space="preserve">business </w:t>
      </w:r>
      <w:r w:rsidR="00F27F89">
        <w:rPr>
          <w:rFonts w:eastAsia="Times New Roman"/>
        </w:rPr>
        <w:t>operations</w:t>
      </w:r>
      <w:r>
        <w:rPr>
          <w:rFonts w:eastAsia="Times New Roman"/>
        </w:rPr>
        <w:t xml:space="preserve">. </w:t>
      </w:r>
      <w:r w:rsidRPr="005C035C">
        <w:rPr>
          <w:rFonts w:eastAsia="Times New Roman"/>
        </w:rPr>
        <w:t xml:space="preserve"> </w:t>
      </w:r>
      <w:r>
        <w:rPr>
          <w:rFonts w:eastAsia="Times New Roman"/>
        </w:rPr>
        <w:t xml:space="preserve">The diagram below illustrates the </w:t>
      </w:r>
      <w:r w:rsidRPr="008E58A0">
        <w:rPr>
          <w:rFonts w:eastAsia="Times New Roman"/>
          <w:i/>
        </w:rPr>
        <w:t xml:space="preserve">life of </w:t>
      </w:r>
      <w:r w:rsidR="003259F8">
        <w:rPr>
          <w:rFonts w:eastAsia="Times New Roman"/>
          <w:i/>
        </w:rPr>
        <w:t>a request</w:t>
      </w:r>
      <w:r>
        <w:rPr>
          <w:rFonts w:eastAsia="Times New Roman"/>
          <w:i/>
        </w:rPr>
        <w:t>.</w:t>
      </w:r>
    </w:p>
    <w:p w14:paraId="7C31CE8A" w14:textId="3A0BD843" w:rsidR="003864C8" w:rsidRPr="003864C8" w:rsidRDefault="003864C8" w:rsidP="007713BB">
      <w:pPr>
        <w:spacing w:after="240"/>
        <w:rPr>
          <w:rFonts w:eastAsia="Times New Roman"/>
        </w:rPr>
      </w:pPr>
    </w:p>
    <w:p w14:paraId="500951D3" w14:textId="6CF2F510" w:rsidR="0002609B" w:rsidRDefault="00AF663B" w:rsidP="0087290F">
      <w:pPr>
        <w:spacing w:after="360"/>
        <w:jc w:val="both"/>
        <w:rPr>
          <w:rFonts w:eastAsia="Times New Roman"/>
        </w:rPr>
      </w:pPr>
      <w:ins w:id="5" w:author="Susan Ladwig" w:date="2017-06-23T16:53:00Z">
        <w:r>
          <w:rPr>
            <w:rFonts w:eastAsia="Times New Roman"/>
            <w:noProof/>
          </w:rPr>
          <w:drawing>
            <wp:inline distT="0" distB="0" distL="0" distR="0" wp14:anchorId="3FB04E5D" wp14:editId="33D704D1">
              <wp:extent cx="5943600" cy="191262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gibpicture2.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912620"/>
                      </a:xfrm>
                      <a:prstGeom prst="rect">
                        <a:avLst/>
                      </a:prstGeom>
                    </pic:spPr>
                  </pic:pic>
                </a:graphicData>
              </a:graphic>
            </wp:inline>
          </w:drawing>
        </w:r>
      </w:ins>
      <w:commentRangeStart w:id="6"/>
      <w:del w:id="7" w:author="Susan Ladwig" w:date="2017-06-23T16:53:00Z">
        <w:r w:rsidR="009C3886" w:rsidDel="00AF663B">
          <w:rPr>
            <w:rFonts w:eastAsia="Times New Roman"/>
            <w:noProof/>
          </w:rPr>
          <w:drawing>
            <wp:inline distT="0" distB="0" distL="0" distR="0" wp14:anchorId="56E62675" wp14:editId="1C25B1E5">
              <wp:extent cx="5943600" cy="1908175"/>
              <wp:effectExtent l="19050" t="19050" r="19050" b="1587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Overall BACTES 360 order process_PPP_Abbreviated_R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908175"/>
                      </a:xfrm>
                      <a:prstGeom prst="rect">
                        <a:avLst/>
                      </a:prstGeom>
                      <a:ln w="3175">
                        <a:solidFill>
                          <a:schemeClr val="tx1"/>
                        </a:solidFill>
                      </a:ln>
                    </pic:spPr>
                  </pic:pic>
                </a:graphicData>
              </a:graphic>
            </wp:inline>
          </w:drawing>
        </w:r>
      </w:del>
      <w:commentRangeEnd w:id="6"/>
      <w:r w:rsidR="003D194D">
        <w:rPr>
          <w:rStyle w:val="CommentReference"/>
        </w:rPr>
        <w:commentReference w:id="6"/>
      </w:r>
    </w:p>
    <w:p w14:paraId="6E8FCA08" w14:textId="77777777" w:rsidR="005C035C" w:rsidRPr="007713BB" w:rsidRDefault="005C035C" w:rsidP="0087290F">
      <w:pPr>
        <w:jc w:val="both"/>
        <w:rPr>
          <w:rFonts w:eastAsia="Times New Roman"/>
          <w:b/>
          <w:color w:val="595959" w:themeColor="text1" w:themeTint="A6"/>
          <w:sz w:val="28"/>
          <w:szCs w:val="28"/>
        </w:rPr>
      </w:pPr>
      <w:r w:rsidRPr="007713BB">
        <w:rPr>
          <w:rFonts w:eastAsia="Times New Roman"/>
          <w:b/>
          <w:color w:val="595959" w:themeColor="text1" w:themeTint="A6"/>
          <w:sz w:val="28"/>
          <w:szCs w:val="28"/>
        </w:rPr>
        <w:t>Here’s how it works.</w:t>
      </w:r>
    </w:p>
    <w:p w14:paraId="451F4065" w14:textId="77777777" w:rsidR="000B21FE" w:rsidRDefault="000B21FE">
      <w:pPr>
        <w:spacing w:after="0"/>
        <w:rPr>
          <w:rFonts w:eastAsia="Times New Roman"/>
        </w:rPr>
      </w:pPr>
      <w:r>
        <w:rPr>
          <w:rFonts w:eastAsia="Times New Roman"/>
        </w:rPr>
        <w:br w:type="page"/>
      </w:r>
    </w:p>
    <w:p w14:paraId="1094E3CF" w14:textId="4E83B46B" w:rsidR="0002609B" w:rsidRDefault="002038FC" w:rsidP="0087290F">
      <w:pPr>
        <w:jc w:val="both"/>
        <w:rPr>
          <w:rFonts w:eastAsia="Times New Roman"/>
        </w:rPr>
      </w:pPr>
      <w:r>
        <w:rPr>
          <w:rFonts w:eastAsia="Times New Roman"/>
        </w:rPr>
        <w:t>A request</w:t>
      </w:r>
      <w:r w:rsidR="0002609B" w:rsidRPr="00CE3E99">
        <w:rPr>
          <w:rFonts w:eastAsia="Times New Roman"/>
        </w:rPr>
        <w:t xml:space="preserve"> begins….</w:t>
      </w:r>
    </w:p>
    <w:p w14:paraId="45FDE433" w14:textId="77777777" w:rsidR="0002609B" w:rsidRPr="00CE3E99" w:rsidRDefault="0002609B" w:rsidP="0087290F">
      <w:pPr>
        <w:jc w:val="both"/>
        <w:rPr>
          <w:rFonts w:eastAsia="Times New Roman"/>
        </w:rPr>
      </w:pPr>
    </w:p>
    <w:p w14:paraId="38284F72" w14:textId="6C6B0E23" w:rsidR="0002609B" w:rsidRDefault="00D30D99" w:rsidP="00015459">
      <w:pPr>
        <w:spacing w:after="0"/>
        <w:jc w:val="both"/>
        <w:rPr>
          <w:ins w:id="8" w:author="Susan Ladwig" w:date="2017-06-22T15:26:00Z"/>
          <w:rFonts w:eastAsia="Times New Roman"/>
        </w:rPr>
      </w:pPr>
      <w:commentRangeStart w:id="9"/>
      <w:del w:id="10" w:author="Susan Ladwig" w:date="2017-06-22T15:26:00Z">
        <w:r w:rsidDel="00DA1855">
          <w:rPr>
            <w:rFonts w:eastAsia="Times New Roman"/>
            <w:noProof/>
          </w:rPr>
          <w:drawing>
            <wp:inline distT="0" distB="0" distL="0" distR="0" wp14:anchorId="018A7FF6" wp14:editId="5008E324">
              <wp:extent cx="2865368" cy="234716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pdated cloud1.png"/>
                      <pic:cNvPicPr/>
                    </pic:nvPicPr>
                    <pic:blipFill>
                      <a:blip r:embed="rId15">
                        <a:extLst>
                          <a:ext uri="{28A0092B-C50C-407E-A947-70E740481C1C}">
                            <a14:useLocalDpi xmlns:a14="http://schemas.microsoft.com/office/drawing/2010/main" val="0"/>
                          </a:ext>
                        </a:extLst>
                      </a:blip>
                      <a:stretch>
                        <a:fillRect/>
                      </a:stretch>
                    </pic:blipFill>
                    <pic:spPr>
                      <a:xfrm>
                        <a:off x="0" y="0"/>
                        <a:ext cx="2865368" cy="2347163"/>
                      </a:xfrm>
                      <a:prstGeom prst="rect">
                        <a:avLst/>
                      </a:prstGeom>
                    </pic:spPr>
                  </pic:pic>
                </a:graphicData>
              </a:graphic>
            </wp:inline>
          </w:drawing>
        </w:r>
      </w:del>
      <w:commentRangeEnd w:id="9"/>
      <w:r w:rsidR="003112B3">
        <w:rPr>
          <w:rStyle w:val="CommentReference"/>
        </w:rPr>
        <w:commentReference w:id="9"/>
      </w:r>
    </w:p>
    <w:p w14:paraId="620A5657" w14:textId="489F0ABA" w:rsidR="00DA1855" w:rsidRDefault="00DA1855" w:rsidP="00015459">
      <w:pPr>
        <w:spacing w:after="0"/>
        <w:jc w:val="both"/>
        <w:rPr>
          <w:rFonts w:eastAsia="Times New Roman"/>
        </w:rPr>
      </w:pPr>
      <w:ins w:id="11" w:author="Susan Ladwig" w:date="2017-06-22T15:26:00Z">
        <w:r>
          <w:rPr>
            <w:rFonts w:eastAsia="Times New Roman"/>
            <w:noProof/>
          </w:rPr>
          <w:drawing>
            <wp:inline distT="0" distB="0" distL="0" distR="0" wp14:anchorId="186B5FE8" wp14:editId="17F4DF0A">
              <wp:extent cx="2877820" cy="236648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astuser.png"/>
                      <pic:cNvPicPr/>
                    </pic:nvPicPr>
                    <pic:blipFill>
                      <a:blip r:embed="rId16">
                        <a:extLst>
                          <a:ext uri="{28A0092B-C50C-407E-A947-70E740481C1C}">
                            <a14:useLocalDpi xmlns:a14="http://schemas.microsoft.com/office/drawing/2010/main" val="0"/>
                          </a:ext>
                        </a:extLst>
                      </a:blip>
                      <a:stretch>
                        <a:fillRect/>
                      </a:stretch>
                    </pic:blipFill>
                    <pic:spPr>
                      <a:xfrm>
                        <a:off x="0" y="0"/>
                        <a:ext cx="2911418" cy="2394118"/>
                      </a:xfrm>
                      <a:prstGeom prst="rect">
                        <a:avLst/>
                      </a:prstGeom>
                    </pic:spPr>
                  </pic:pic>
                </a:graphicData>
              </a:graphic>
            </wp:inline>
          </w:drawing>
        </w:r>
      </w:ins>
    </w:p>
    <w:p w14:paraId="35E9EF78" w14:textId="77777777" w:rsidR="000B21FE" w:rsidRDefault="000B21FE" w:rsidP="00015459">
      <w:pPr>
        <w:spacing w:after="0"/>
        <w:jc w:val="both"/>
        <w:rPr>
          <w:rFonts w:eastAsia="Times New Roman"/>
        </w:rPr>
      </w:pPr>
    </w:p>
    <w:p w14:paraId="2FB47CF2" w14:textId="046A3704" w:rsidR="0002609B" w:rsidRPr="006E0650" w:rsidRDefault="000B21FE" w:rsidP="00015459">
      <w:pPr>
        <w:spacing w:after="0"/>
        <w:jc w:val="both"/>
        <w:rPr>
          <w:rFonts w:eastAsia="Times New Roman"/>
        </w:rPr>
      </w:pPr>
      <w:r w:rsidRPr="00580DD3">
        <w:rPr>
          <w:rFonts w:eastAsia="Times New Roman"/>
          <w:noProof/>
        </w:rPr>
        <mc:AlternateContent>
          <mc:Choice Requires="wps">
            <w:drawing>
              <wp:inline distT="0" distB="0" distL="0" distR="0" wp14:anchorId="11922A22" wp14:editId="32281357">
                <wp:extent cx="6019800" cy="2838090"/>
                <wp:effectExtent l="0" t="0" r="19050" b="1968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2838090"/>
                        </a:xfrm>
                        <a:prstGeom prst="rect">
                          <a:avLst/>
                        </a:prstGeom>
                        <a:solidFill>
                          <a:srgbClr val="FFFFFF"/>
                        </a:solidFill>
                        <a:ln w="9525">
                          <a:solidFill>
                            <a:srgbClr val="000000"/>
                          </a:solidFill>
                          <a:miter lim="800000"/>
                          <a:headEnd/>
                          <a:tailEnd/>
                        </a:ln>
                      </wps:spPr>
                      <wps:txbx>
                        <w:txbxContent>
                          <w:p w14:paraId="50E521F2" w14:textId="03FDD3A0" w:rsidR="003864C8" w:rsidRDefault="003864C8" w:rsidP="000B21FE">
                            <w:r w:rsidRPr="00CE3E99">
                              <w:rPr>
                                <w:color w:val="767171" w:themeColor="background2" w:themeShade="80"/>
                                <w:sz w:val="32"/>
                                <w:szCs w:val="32"/>
                              </w:rPr>
                              <w:t>1</w:t>
                            </w:r>
                            <w:r w:rsidRPr="005C035C">
                              <w:rPr>
                                <w:b/>
                                <w:color w:val="767171" w:themeColor="background2" w:themeShade="80"/>
                                <w:sz w:val="32"/>
                                <w:szCs w:val="32"/>
                              </w:rPr>
                              <w:t>.</w:t>
                            </w:r>
                            <w:r w:rsidRPr="005C035C">
                              <w:rPr>
                                <w:b/>
                                <w:color w:val="767171" w:themeColor="background2" w:themeShade="80"/>
                              </w:rPr>
                              <w:t xml:space="preserve"> </w:t>
                            </w:r>
                            <w:r>
                              <w:rPr>
                                <w:b/>
                                <w:color w:val="767171" w:themeColor="background2" w:themeShade="80"/>
                                <w:sz w:val="28"/>
                                <w:szCs w:val="28"/>
                              </w:rPr>
                              <w:t xml:space="preserve">Create </w:t>
                            </w:r>
                            <w:r w:rsidRPr="007B7877">
                              <w:rPr>
                                <w:b/>
                                <w:color w:val="767171" w:themeColor="background2" w:themeShade="80"/>
                                <w:sz w:val="28"/>
                                <w:szCs w:val="28"/>
                              </w:rPr>
                              <w:t>Request</w:t>
                            </w:r>
                          </w:p>
                          <w:p w14:paraId="015410CB" w14:textId="2CA17905" w:rsidR="003864C8" w:rsidRPr="00183D8C" w:rsidRDefault="003864C8" w:rsidP="000B21FE">
                            <w:r>
                              <w:t>Requests</w:t>
                            </w:r>
                            <w:r w:rsidRPr="00183D8C">
                              <w:t xml:space="preserve"> will </w:t>
                            </w:r>
                            <w:r>
                              <w:t>come in</w:t>
                            </w:r>
                            <w:r w:rsidRPr="00183D8C">
                              <w:t xml:space="preserve"> from</w:t>
                            </w:r>
                            <w:r>
                              <w:t xml:space="preserve"> HDS</w:t>
                            </w:r>
                            <w:r w:rsidRPr="00183D8C">
                              <w:t xml:space="preserve"> </w:t>
                            </w:r>
                            <w:r>
                              <w:t>requesters</w:t>
                            </w:r>
                            <w:ins w:id="12" w:author="Sanija Shabani" w:date="2017-06-22T11:54:00Z">
                              <w:r>
                                <w:t xml:space="preserve"> </w:t>
                              </w:r>
                            </w:ins>
                            <w:r>
                              <w:t>that can be</w:t>
                            </w:r>
                            <w:ins w:id="13" w:author="Sanija Shabani" w:date="2017-06-22T11:55:00Z">
                              <w:r>
                                <w:t xml:space="preserve"> </w:t>
                              </w:r>
                            </w:ins>
                            <w:r w:rsidRPr="00183D8C">
                              <w:t>clients</w:t>
                            </w:r>
                            <w:r>
                              <w:t>, patients or</w:t>
                            </w:r>
                            <w:r w:rsidRPr="00183D8C">
                              <w:t xml:space="preserve"> </w:t>
                            </w:r>
                            <w:r>
                              <w:t>HD</w:t>
                            </w:r>
                            <w:r w:rsidRPr="00183D8C">
                              <w:t>S employees.  Now, you (as client or employee) can quickly start the process right from your desktop.</w:t>
                            </w:r>
                          </w:p>
                          <w:p w14:paraId="1114E0FD" w14:textId="33C7E7C2" w:rsidR="003864C8" w:rsidRPr="00183D8C" w:rsidRDefault="003864C8" w:rsidP="000B21FE">
                            <w:pPr>
                              <w:spacing w:after="60"/>
                            </w:pPr>
                            <w:r>
                              <w:t>HDS</w:t>
                            </w:r>
                            <w:r w:rsidRPr="00183D8C">
                              <w:t xml:space="preserve"> prompts you to select one or more files from your existing folders.  After checking that the list of files is complete, you will </w:t>
                            </w:r>
                            <w:r w:rsidRPr="00183D8C">
                              <w:rPr>
                                <w:i/>
                              </w:rPr>
                              <w:t>upload</w:t>
                            </w:r>
                            <w:r w:rsidRPr="00183D8C">
                              <w:t xml:space="preserve"> the files (move the files) into </w:t>
                            </w:r>
                            <w:r>
                              <w:t>HDS</w:t>
                            </w:r>
                            <w:r w:rsidRPr="00183D8C">
                              <w:t xml:space="preserve"> to </w:t>
                            </w:r>
                          </w:p>
                          <w:p w14:paraId="690807F3" w14:textId="5FA06DCF" w:rsidR="003864C8" w:rsidRPr="00183D8C" w:rsidRDefault="003864C8" w:rsidP="000B21FE">
                            <w:pPr>
                              <w:pStyle w:val="ListParagraph"/>
                              <w:numPr>
                                <w:ilvl w:val="0"/>
                                <w:numId w:val="68"/>
                              </w:numPr>
                              <w:ind w:left="450"/>
                            </w:pPr>
                            <w:r w:rsidRPr="00183D8C">
                              <w:t xml:space="preserve">Create a single </w:t>
                            </w:r>
                            <w:r>
                              <w:t>request</w:t>
                            </w:r>
                            <w:r w:rsidRPr="00183D8C">
                              <w:t>, or</w:t>
                            </w:r>
                          </w:p>
                          <w:p w14:paraId="7425E9E6" w14:textId="28A19A48" w:rsidR="003864C8" w:rsidRPr="00183D8C" w:rsidRDefault="003864C8" w:rsidP="000B21FE">
                            <w:pPr>
                              <w:pStyle w:val="ListParagraph"/>
                              <w:numPr>
                                <w:ilvl w:val="0"/>
                                <w:numId w:val="68"/>
                              </w:numPr>
                              <w:ind w:left="450"/>
                            </w:pPr>
                            <w:r w:rsidRPr="00183D8C">
                              <w:t xml:space="preserve">Create multiple </w:t>
                            </w:r>
                            <w:r>
                              <w:t>requests</w:t>
                            </w:r>
                            <w:r w:rsidRPr="00183D8C">
                              <w:t xml:space="preserve"> (from a group of separate documents), or</w:t>
                            </w:r>
                          </w:p>
                          <w:p w14:paraId="6D8B255F" w14:textId="5AA88E34" w:rsidR="003864C8" w:rsidRPr="00183D8C" w:rsidRDefault="003864C8" w:rsidP="000B21FE">
                            <w:pPr>
                              <w:pStyle w:val="ListParagraph"/>
                              <w:numPr>
                                <w:ilvl w:val="0"/>
                                <w:numId w:val="68"/>
                              </w:numPr>
                              <w:ind w:left="450"/>
                            </w:pPr>
                            <w:r w:rsidRPr="00183D8C">
                              <w:t xml:space="preserve">Create multiple </w:t>
                            </w:r>
                            <w:r>
                              <w:t>requests</w:t>
                            </w:r>
                            <w:r w:rsidRPr="00183D8C">
                              <w:t xml:space="preserve"> (from a spreadsheet)</w:t>
                            </w:r>
                          </w:p>
                          <w:p w14:paraId="454BC0CA" w14:textId="0F6436C3" w:rsidR="003864C8" w:rsidRPr="00183D8C" w:rsidRDefault="003864C8" w:rsidP="000B21FE">
                            <w:r w:rsidRPr="00183D8C">
                              <w:t xml:space="preserve">You also will </w:t>
                            </w:r>
                            <w:r w:rsidRPr="00183D8C">
                              <w:rPr>
                                <w:i/>
                              </w:rPr>
                              <w:t>upload</w:t>
                            </w:r>
                            <w:r w:rsidRPr="00183D8C">
                              <w:t xml:space="preserve"> when adding documents to existing </w:t>
                            </w:r>
                            <w:r>
                              <w:t>requests</w:t>
                            </w:r>
                            <w:r w:rsidRPr="00183D8C">
                              <w:t xml:space="preserve">. </w:t>
                            </w:r>
                          </w:p>
                          <w:p w14:paraId="0E25A16E" w14:textId="12959076" w:rsidR="003864C8" w:rsidRPr="00183D8C" w:rsidRDefault="003864C8" w:rsidP="000B21FE">
                            <w:r w:rsidRPr="00183D8C">
                              <w:t xml:space="preserve">During the upload step, you can re-assign the Document Type for any selected file, or remove a selected file before </w:t>
                            </w:r>
                            <w:r>
                              <w:t>creating</w:t>
                            </w:r>
                            <w:r w:rsidRPr="00183D8C">
                              <w:t xml:space="preserve"> </w:t>
                            </w:r>
                            <w:r>
                              <w:t>a request</w:t>
                            </w:r>
                            <w:r w:rsidRPr="00183D8C">
                              <w:t>.</w:t>
                            </w:r>
                          </w:p>
                        </w:txbxContent>
                      </wps:txbx>
                      <wps:bodyPr rot="0" vert="horz" wrap="square" lIns="91440" tIns="45720" rIns="91440" bIns="45720" anchor="t" anchorCtr="0">
                        <a:noAutofit/>
                      </wps:bodyPr>
                    </wps:wsp>
                  </a:graphicData>
                </a:graphic>
              </wp:inline>
            </w:drawing>
          </mc:Choice>
          <mc:Fallback>
            <w:pict>
              <v:shapetype w14:anchorId="11922A22" id="_x0000_t202" coordsize="21600,21600" o:spt="202" path="m,l,21600r21600,l21600,xe">
                <v:stroke joinstyle="miter"/>
                <v:path gradientshapeok="t" o:connecttype="rect"/>
              </v:shapetype>
              <v:shape id="Text Box 2" o:spid="_x0000_s1026" type="#_x0000_t202" style="width:474pt;height:22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">
                <v:textbox>
                  <w:txbxContent>
                    <w:p w14:paraId="50E521F2" w14:textId="03FDD3A0" w:rsidR="003864C8" w:rsidRDefault="003864C8" w:rsidP="000B21FE">
                      <w:r w:rsidRPr="00CE3E99">
                        <w:rPr>
                          <w:color w:val="767171" w:themeColor="background2" w:themeShade="80"/>
                          <w:sz w:val="32"/>
                          <w:szCs w:val="32"/>
                        </w:rPr>
                        <w:t>1</w:t>
                      </w:r>
                      <w:r w:rsidRPr="005C035C">
                        <w:rPr>
                          <w:b/>
                          <w:color w:val="767171" w:themeColor="background2" w:themeShade="80"/>
                          <w:sz w:val="32"/>
                          <w:szCs w:val="32"/>
                        </w:rPr>
                        <w:t>.</w:t>
                      </w:r>
                      <w:r w:rsidRPr="005C035C">
                        <w:rPr>
                          <w:b/>
                          <w:color w:val="767171" w:themeColor="background2" w:themeShade="80"/>
                        </w:rPr>
                        <w:t xml:space="preserve"> </w:t>
                      </w:r>
                      <w:r>
                        <w:rPr>
                          <w:b/>
                          <w:color w:val="767171" w:themeColor="background2" w:themeShade="80"/>
                          <w:sz w:val="28"/>
                          <w:szCs w:val="28"/>
                        </w:rPr>
                        <w:t xml:space="preserve">Create </w:t>
                      </w:r>
                      <w:r w:rsidRPr="007B7877">
                        <w:rPr>
                          <w:b/>
                          <w:color w:val="767171" w:themeColor="background2" w:themeShade="80"/>
                          <w:sz w:val="28"/>
                          <w:szCs w:val="28"/>
                        </w:rPr>
                        <w:t>Request</w:t>
                      </w:r>
                    </w:p>
                    <w:p w14:paraId="015410CB" w14:textId="2CA17905" w:rsidR="003864C8" w:rsidRPr="00183D8C" w:rsidRDefault="003864C8" w:rsidP="000B21FE">
                      <w:r>
                        <w:t>Requests</w:t>
                      </w:r>
                      <w:r w:rsidRPr="00183D8C">
                        <w:t xml:space="preserve"> will </w:t>
                      </w:r>
                      <w:r>
                        <w:t>come in</w:t>
                      </w:r>
                      <w:r w:rsidRPr="00183D8C">
                        <w:t xml:space="preserve"> from</w:t>
                      </w:r>
                      <w:r>
                        <w:t xml:space="preserve"> HDS</w:t>
                      </w:r>
                      <w:r w:rsidRPr="00183D8C">
                        <w:t xml:space="preserve"> </w:t>
                      </w:r>
                      <w:r>
                        <w:t>requesters</w:t>
                      </w:r>
                      <w:ins w:id="14" w:author="Sanija Shabani" w:date="2017-06-22T11:54:00Z">
                        <w:r>
                          <w:t xml:space="preserve"> </w:t>
                        </w:r>
                      </w:ins>
                      <w:r>
                        <w:t>that can be</w:t>
                      </w:r>
                      <w:ins w:id="15" w:author="Sanija Shabani" w:date="2017-06-22T11:55:00Z">
                        <w:r>
                          <w:t xml:space="preserve"> </w:t>
                        </w:r>
                      </w:ins>
                      <w:r w:rsidRPr="00183D8C">
                        <w:t>clients</w:t>
                      </w:r>
                      <w:r>
                        <w:t>, patients or</w:t>
                      </w:r>
                      <w:r w:rsidRPr="00183D8C">
                        <w:t xml:space="preserve"> </w:t>
                      </w:r>
                      <w:r>
                        <w:t>HD</w:t>
                      </w:r>
                      <w:r w:rsidRPr="00183D8C">
                        <w:t>S employees.  Now, you (as client or employee) can quickly start the process right from your desktop.</w:t>
                      </w:r>
                    </w:p>
                    <w:p w14:paraId="1114E0FD" w14:textId="33C7E7C2" w:rsidR="003864C8" w:rsidRPr="00183D8C" w:rsidRDefault="003864C8" w:rsidP="000B21FE">
                      <w:pPr>
                        <w:spacing w:after="60"/>
                      </w:pPr>
                      <w:r>
                        <w:t>HDS</w:t>
                      </w:r>
                      <w:r w:rsidRPr="00183D8C">
                        <w:t xml:space="preserve"> prompts you to select one or more files from your existing folders.  After checking that the list of files is complete, you will </w:t>
                      </w:r>
                      <w:r w:rsidRPr="00183D8C">
                        <w:rPr>
                          <w:i/>
                        </w:rPr>
                        <w:t>upload</w:t>
                      </w:r>
                      <w:r w:rsidRPr="00183D8C">
                        <w:t xml:space="preserve"> the files (move the files) into </w:t>
                      </w:r>
                      <w:r>
                        <w:t>HDS</w:t>
                      </w:r>
                      <w:r w:rsidRPr="00183D8C">
                        <w:t xml:space="preserve"> to </w:t>
                      </w:r>
                    </w:p>
                    <w:p w14:paraId="690807F3" w14:textId="5FA06DCF" w:rsidR="003864C8" w:rsidRPr="00183D8C" w:rsidRDefault="003864C8" w:rsidP="000B21FE">
                      <w:pPr>
                        <w:pStyle w:val="ListParagraph"/>
                        <w:numPr>
                          <w:ilvl w:val="0"/>
                          <w:numId w:val="68"/>
                        </w:numPr>
                        <w:ind w:left="450"/>
                      </w:pPr>
                      <w:r w:rsidRPr="00183D8C">
                        <w:t xml:space="preserve">Create a single </w:t>
                      </w:r>
                      <w:r>
                        <w:t>request</w:t>
                      </w:r>
                      <w:r w:rsidRPr="00183D8C">
                        <w:t>, or</w:t>
                      </w:r>
                    </w:p>
                    <w:p w14:paraId="7425E9E6" w14:textId="28A19A48" w:rsidR="003864C8" w:rsidRPr="00183D8C" w:rsidRDefault="003864C8" w:rsidP="000B21FE">
                      <w:pPr>
                        <w:pStyle w:val="ListParagraph"/>
                        <w:numPr>
                          <w:ilvl w:val="0"/>
                          <w:numId w:val="68"/>
                        </w:numPr>
                        <w:ind w:left="450"/>
                      </w:pPr>
                      <w:r w:rsidRPr="00183D8C">
                        <w:t xml:space="preserve">Create multiple </w:t>
                      </w:r>
                      <w:r>
                        <w:t>requests</w:t>
                      </w:r>
                      <w:r w:rsidRPr="00183D8C">
                        <w:t xml:space="preserve"> (from a group of separate documents), or</w:t>
                      </w:r>
                    </w:p>
                    <w:p w14:paraId="6D8B255F" w14:textId="5AA88E34" w:rsidR="003864C8" w:rsidRPr="00183D8C" w:rsidRDefault="003864C8" w:rsidP="000B21FE">
                      <w:pPr>
                        <w:pStyle w:val="ListParagraph"/>
                        <w:numPr>
                          <w:ilvl w:val="0"/>
                          <w:numId w:val="68"/>
                        </w:numPr>
                        <w:ind w:left="450"/>
                      </w:pPr>
                      <w:r w:rsidRPr="00183D8C">
                        <w:t xml:space="preserve">Create multiple </w:t>
                      </w:r>
                      <w:r>
                        <w:t>requests</w:t>
                      </w:r>
                      <w:r w:rsidRPr="00183D8C">
                        <w:t xml:space="preserve"> (from a spreadsheet)</w:t>
                      </w:r>
                    </w:p>
                    <w:p w14:paraId="454BC0CA" w14:textId="0F6436C3" w:rsidR="003864C8" w:rsidRPr="00183D8C" w:rsidRDefault="003864C8" w:rsidP="000B21FE">
                      <w:r w:rsidRPr="00183D8C">
                        <w:t xml:space="preserve">You also will </w:t>
                      </w:r>
                      <w:r w:rsidRPr="00183D8C">
                        <w:rPr>
                          <w:i/>
                        </w:rPr>
                        <w:t>upload</w:t>
                      </w:r>
                      <w:r w:rsidRPr="00183D8C">
                        <w:t xml:space="preserve"> when adding documents to existing </w:t>
                      </w:r>
                      <w:r>
                        <w:t>requests</w:t>
                      </w:r>
                      <w:r w:rsidRPr="00183D8C">
                        <w:t xml:space="preserve">. </w:t>
                      </w:r>
                    </w:p>
                    <w:p w14:paraId="0E25A16E" w14:textId="12959076" w:rsidR="003864C8" w:rsidRPr="00183D8C" w:rsidRDefault="003864C8" w:rsidP="000B21FE">
                      <w:r w:rsidRPr="00183D8C">
                        <w:t xml:space="preserve">During the upload step, you can re-assign the Document Type for any selected file, or remove a selected file before </w:t>
                      </w:r>
                      <w:r>
                        <w:t>creating</w:t>
                      </w:r>
                      <w:r w:rsidRPr="00183D8C">
                        <w:t xml:space="preserve"> </w:t>
                      </w:r>
                      <w:r>
                        <w:t>a request</w:t>
                      </w:r>
                      <w:r w:rsidRPr="00183D8C">
                        <w:t>.</w:t>
                      </w:r>
                    </w:p>
                  </w:txbxContent>
                </v:textbox>
                <w10:anchorlock/>
              </v:shape>
            </w:pict>
          </mc:Fallback>
        </mc:AlternateContent>
      </w:r>
    </w:p>
    <w:p w14:paraId="3A2A0FAE" w14:textId="78AE20DC" w:rsidR="0002609B" w:rsidRDefault="0002609B" w:rsidP="00015459">
      <w:pPr>
        <w:spacing w:after="0"/>
        <w:jc w:val="both"/>
        <w:rPr>
          <w:rFonts w:eastAsia="Times New Roman"/>
        </w:rPr>
      </w:pPr>
    </w:p>
    <w:p w14:paraId="05745C44" w14:textId="192E2D90" w:rsidR="009C3886" w:rsidRDefault="00036366" w:rsidP="00015459">
      <w:pPr>
        <w:spacing w:after="0"/>
        <w:jc w:val="both"/>
        <w:rPr>
          <w:rFonts w:eastAsia="Times New Roman"/>
        </w:rPr>
      </w:pPr>
      <w:r>
        <w:rPr>
          <w:rFonts w:eastAsia="Times New Roman"/>
          <w:noProof/>
        </w:rPr>
        <w:drawing>
          <wp:inline distT="0" distB="0" distL="0" distR="0" wp14:anchorId="1B96B924" wp14:editId="6A9321CB">
            <wp:extent cx="3749365" cy="4709568"/>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ds4.png"/>
                    <pic:cNvPicPr/>
                  </pic:nvPicPr>
                  <pic:blipFill>
                    <a:blip r:embed="rId17">
                      <a:extLst>
                        <a:ext uri="{28A0092B-C50C-407E-A947-70E740481C1C}">
                          <a14:useLocalDpi xmlns:a14="http://schemas.microsoft.com/office/drawing/2010/main" val="0"/>
                        </a:ext>
                      </a:extLst>
                    </a:blip>
                    <a:stretch>
                      <a:fillRect/>
                    </a:stretch>
                  </pic:blipFill>
                  <pic:spPr>
                    <a:xfrm>
                      <a:off x="0" y="0"/>
                      <a:ext cx="3749365" cy="4709568"/>
                    </a:xfrm>
                    <a:prstGeom prst="rect">
                      <a:avLst/>
                    </a:prstGeom>
                  </pic:spPr>
                </pic:pic>
              </a:graphicData>
            </a:graphic>
          </wp:inline>
        </w:drawing>
      </w:r>
    </w:p>
    <w:p w14:paraId="4A73989D" w14:textId="77777777" w:rsidR="00B82502" w:rsidRDefault="00B82502" w:rsidP="00015459">
      <w:pPr>
        <w:spacing w:after="0"/>
        <w:jc w:val="both"/>
        <w:rPr>
          <w:rFonts w:eastAsia="Times New Roman"/>
        </w:rPr>
      </w:pPr>
    </w:p>
    <w:p w14:paraId="36BA9FC5" w14:textId="7C27623E" w:rsidR="00B82502" w:rsidRDefault="00B82502" w:rsidP="00015459">
      <w:pPr>
        <w:spacing w:after="0"/>
        <w:jc w:val="both"/>
        <w:rPr>
          <w:rFonts w:eastAsia="Times New Roman"/>
        </w:rPr>
      </w:pPr>
      <w:r w:rsidRPr="00580DD3">
        <w:rPr>
          <w:rFonts w:eastAsia="Times New Roman"/>
          <w:noProof/>
        </w:rPr>
        <mc:AlternateContent>
          <mc:Choice Requires="wps">
            <w:drawing>
              <wp:inline distT="0" distB="0" distL="0" distR="0" wp14:anchorId="6EDF01D4" wp14:editId="235E2F6A">
                <wp:extent cx="5806440" cy="1404620"/>
                <wp:effectExtent l="0" t="0" r="22860" b="21590"/>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6440" cy="1404620"/>
                        </a:xfrm>
                        <a:prstGeom prst="rect">
                          <a:avLst/>
                        </a:prstGeom>
                        <a:solidFill>
                          <a:srgbClr val="FFFFFF"/>
                        </a:solidFill>
                        <a:ln w="9525">
                          <a:solidFill>
                            <a:srgbClr val="000000"/>
                          </a:solidFill>
                          <a:miter lim="800000"/>
                          <a:headEnd/>
                          <a:tailEnd/>
                        </a:ln>
                      </wps:spPr>
                      <wps:txbx>
                        <w:txbxContent>
                          <w:p w14:paraId="309023C1" w14:textId="77777777" w:rsidR="003864C8" w:rsidRDefault="003864C8" w:rsidP="00B82502">
                            <w:r>
                              <w:rPr>
                                <w:color w:val="767171" w:themeColor="background2" w:themeShade="80"/>
                                <w:sz w:val="32"/>
                                <w:szCs w:val="32"/>
                              </w:rPr>
                              <w:t>2</w:t>
                            </w:r>
                            <w:r w:rsidRPr="005C035C">
                              <w:rPr>
                                <w:b/>
                                <w:color w:val="767171" w:themeColor="background2" w:themeShade="80"/>
                                <w:sz w:val="32"/>
                                <w:szCs w:val="32"/>
                              </w:rPr>
                              <w:t>.</w:t>
                            </w:r>
                            <w:r w:rsidRPr="005C035C">
                              <w:rPr>
                                <w:b/>
                                <w:color w:val="767171" w:themeColor="background2" w:themeShade="80"/>
                              </w:rPr>
                              <w:t xml:space="preserve"> </w:t>
                            </w:r>
                            <w:r w:rsidRPr="007B7877">
                              <w:rPr>
                                <w:b/>
                                <w:color w:val="767171" w:themeColor="background2" w:themeShade="80"/>
                                <w:sz w:val="28"/>
                                <w:szCs w:val="28"/>
                              </w:rPr>
                              <w:t>Transcribe Queue</w:t>
                            </w:r>
                          </w:p>
                          <w:p w14:paraId="24B87F21" w14:textId="625CE7CF" w:rsidR="003864C8" w:rsidRDefault="003864C8" w:rsidP="00B82502">
                            <w:r>
                              <w:t>Newly created requests automatically move to the Transcribe Queue, where authorized employees key</w:t>
                            </w:r>
                            <w:r w:rsidRPr="00580DD3">
                              <w:t xml:space="preserve"> in all needed information</w:t>
                            </w:r>
                            <w:r>
                              <w:t xml:space="preserve"> </w:t>
                            </w:r>
                            <w:r w:rsidRPr="00580DD3">
                              <w:t xml:space="preserve">– the patient, the client, </w:t>
                            </w:r>
                            <w:r>
                              <w:t>the requeste</w:t>
                            </w:r>
                            <w:r w:rsidRPr="00580DD3">
                              <w:t>r</w:t>
                            </w:r>
                            <w:r>
                              <w:t>,</w:t>
                            </w:r>
                            <w:r w:rsidRPr="00580DD3">
                              <w:t xml:space="preserve"> etc.</w:t>
                            </w:r>
                          </w:p>
                          <w:p w14:paraId="54F1CA90" w14:textId="2135CE3D" w:rsidR="003864C8" w:rsidRDefault="003864C8" w:rsidP="00B82502">
                            <w:r>
                              <w:t>If information is accessible from the system, such as client and requester information in CRM, you can automatically add it to the request without manually typing it in.</w:t>
                            </w:r>
                          </w:p>
                          <w:p w14:paraId="5AF4CB48" w14:textId="2835AC10" w:rsidR="003864C8" w:rsidRDefault="003864C8" w:rsidP="00B82502">
                            <w:r>
                              <w:t>When the transcribe task is complete, the request moves to the Fulfill Queue.</w:t>
                            </w:r>
                          </w:p>
                        </w:txbxContent>
                      </wps:txbx>
                      <wps:bodyPr rot="0" vert="horz" wrap="square" lIns="91440" tIns="45720" rIns="91440" bIns="45720" anchor="t" anchorCtr="0">
                        <a:spAutoFit/>
                      </wps:bodyPr>
                    </wps:wsp>
                  </a:graphicData>
                </a:graphic>
              </wp:inline>
            </w:drawing>
          </mc:Choice>
          <mc:Fallback>
            <w:pict>
              <v:shape w14:anchorId="6EDF01D4" id="_x0000_s1027" type="#_x0000_t202" style="width:457.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">
                <v:textbox style="mso-fit-shape-to-text:t">
                  <w:txbxContent>
                    <w:p w14:paraId="309023C1" w14:textId="77777777" w:rsidR="003864C8" w:rsidRDefault="003864C8" w:rsidP="00B82502">
                      <w:r>
                        <w:rPr>
                          <w:color w:val="767171" w:themeColor="background2" w:themeShade="80"/>
                          <w:sz w:val="32"/>
                          <w:szCs w:val="32"/>
                        </w:rPr>
                        <w:t>2</w:t>
                      </w:r>
                      <w:r w:rsidRPr="005C035C">
                        <w:rPr>
                          <w:b/>
                          <w:color w:val="767171" w:themeColor="background2" w:themeShade="80"/>
                          <w:sz w:val="32"/>
                          <w:szCs w:val="32"/>
                        </w:rPr>
                        <w:t>.</w:t>
                      </w:r>
                      <w:r w:rsidRPr="005C035C">
                        <w:rPr>
                          <w:b/>
                          <w:color w:val="767171" w:themeColor="background2" w:themeShade="80"/>
                        </w:rPr>
                        <w:t xml:space="preserve"> </w:t>
                      </w:r>
                      <w:r w:rsidRPr="007B7877">
                        <w:rPr>
                          <w:b/>
                          <w:color w:val="767171" w:themeColor="background2" w:themeShade="80"/>
                          <w:sz w:val="28"/>
                          <w:szCs w:val="28"/>
                        </w:rPr>
                        <w:t>Transcribe Queue</w:t>
                      </w:r>
                    </w:p>
                    <w:p w14:paraId="24B87F21" w14:textId="625CE7CF" w:rsidR="003864C8" w:rsidRDefault="003864C8" w:rsidP="00B82502">
                      <w:r>
                        <w:t>Newly created requests automatically move to the Transcribe Queue, where authorized employees key</w:t>
                      </w:r>
                      <w:r w:rsidRPr="00580DD3">
                        <w:t xml:space="preserve"> in all needed information</w:t>
                      </w:r>
                      <w:r>
                        <w:t xml:space="preserve"> </w:t>
                      </w:r>
                      <w:r w:rsidRPr="00580DD3">
                        <w:t xml:space="preserve">– the patient, the client, </w:t>
                      </w:r>
                      <w:r>
                        <w:t>the requeste</w:t>
                      </w:r>
                      <w:r w:rsidRPr="00580DD3">
                        <w:t>r</w:t>
                      </w:r>
                      <w:r>
                        <w:t>,</w:t>
                      </w:r>
                      <w:r w:rsidRPr="00580DD3">
                        <w:t xml:space="preserve"> etc.</w:t>
                      </w:r>
                    </w:p>
                    <w:p w14:paraId="54F1CA90" w14:textId="2135CE3D" w:rsidR="003864C8" w:rsidRDefault="003864C8" w:rsidP="00B82502">
                      <w:r>
                        <w:t>If information is accessible from the system, such as client and requester information in CRM, you can automatically add it to the request without manually typing it in.</w:t>
                      </w:r>
                    </w:p>
                    <w:p w14:paraId="5AF4CB48" w14:textId="2835AC10" w:rsidR="003864C8" w:rsidRDefault="003864C8" w:rsidP="00B82502">
                      <w:r>
                        <w:t>When the transcribe task is complete, the request moves to the Fulfill Queue.</w:t>
                      </w:r>
                    </w:p>
                  </w:txbxContent>
                </v:textbox>
                <w10:anchorlock/>
              </v:shape>
            </w:pict>
          </mc:Fallback>
        </mc:AlternateContent>
      </w:r>
    </w:p>
    <w:p w14:paraId="6D73F031" w14:textId="77777777" w:rsidR="00B82502" w:rsidRPr="006E0650" w:rsidRDefault="00B82502" w:rsidP="00015459">
      <w:pPr>
        <w:spacing w:after="0"/>
        <w:jc w:val="both"/>
        <w:rPr>
          <w:rFonts w:eastAsia="Times New Roman"/>
        </w:rPr>
      </w:pPr>
    </w:p>
    <w:p w14:paraId="63F4CDE1" w14:textId="62093A28" w:rsidR="0002609B" w:rsidRDefault="00945968" w:rsidP="00180980">
      <w:pPr>
        <w:keepNext/>
        <w:jc w:val="both"/>
        <w:rPr>
          <w:rFonts w:eastAsia="Times New Roman"/>
        </w:rPr>
      </w:pPr>
      <w:r>
        <w:rPr>
          <w:rFonts w:eastAsia="Times New Roman"/>
          <w:noProof/>
        </w:rPr>
        <w:drawing>
          <wp:inline distT="0" distB="0" distL="0" distR="0" wp14:anchorId="30745F5B" wp14:editId="33135E82">
            <wp:extent cx="3611880" cy="2194560"/>
            <wp:effectExtent l="0" t="0" r="762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Overall BACTES 360 order process_Fulfill QC Bill_R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11880" cy="2194560"/>
                    </a:xfrm>
                    <a:prstGeom prst="rect">
                      <a:avLst/>
                    </a:prstGeom>
                  </pic:spPr>
                </pic:pic>
              </a:graphicData>
            </a:graphic>
          </wp:inline>
        </w:drawing>
      </w:r>
    </w:p>
    <w:p w14:paraId="418B27BA" w14:textId="77777777" w:rsidR="0002609B" w:rsidRPr="00CE3E99" w:rsidRDefault="0002609B" w:rsidP="0087290F">
      <w:pPr>
        <w:jc w:val="both"/>
        <w:rPr>
          <w:rFonts w:eastAsia="Times New Roman"/>
        </w:rPr>
      </w:pPr>
      <w:r w:rsidRPr="00617F0B">
        <w:rPr>
          <w:noProof/>
          <w:color w:val="767171" w:themeColor="background2" w:themeShade="80"/>
          <w:sz w:val="32"/>
          <w:szCs w:val="32"/>
        </w:rPr>
        <mc:AlternateContent>
          <mc:Choice Requires="wps">
            <w:drawing>
              <wp:anchor distT="45720" distB="45720" distL="114300" distR="114300" simplePos="0" relativeHeight="251662336" behindDoc="0" locked="0" layoutInCell="1" allowOverlap="1" wp14:anchorId="5CC15E08" wp14:editId="01413453">
                <wp:simplePos x="0" y="0"/>
                <wp:positionH relativeFrom="margin">
                  <wp:align>left</wp:align>
                </wp:positionH>
                <wp:positionV relativeFrom="paragraph">
                  <wp:posOffset>184150</wp:posOffset>
                </wp:positionV>
                <wp:extent cx="5509260" cy="1404620"/>
                <wp:effectExtent l="0" t="0" r="15240" b="2222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9260" cy="1404620"/>
                        </a:xfrm>
                        <a:prstGeom prst="rect">
                          <a:avLst/>
                        </a:prstGeom>
                        <a:solidFill>
                          <a:srgbClr val="FFFFFF"/>
                        </a:solidFill>
                        <a:ln w="9525">
                          <a:solidFill>
                            <a:srgbClr val="000000"/>
                          </a:solidFill>
                          <a:miter lim="800000"/>
                          <a:headEnd/>
                          <a:tailEnd/>
                        </a:ln>
                      </wps:spPr>
                      <wps:txbx>
                        <w:txbxContent>
                          <w:p w14:paraId="7AB53F01" w14:textId="77777777" w:rsidR="003864C8" w:rsidRDefault="003864C8" w:rsidP="0087290F">
                            <w:pPr>
                              <w:jc w:val="both"/>
                              <w:rPr>
                                <w:rFonts w:eastAsia="Times New Roman"/>
                              </w:rPr>
                            </w:pPr>
                            <w:r>
                              <w:rPr>
                                <w:color w:val="767171" w:themeColor="background2" w:themeShade="80"/>
                                <w:sz w:val="32"/>
                                <w:szCs w:val="32"/>
                              </w:rPr>
                              <w:t>3</w:t>
                            </w:r>
                            <w:r w:rsidRPr="00CE3E99">
                              <w:rPr>
                                <w:color w:val="767171" w:themeColor="background2" w:themeShade="80"/>
                                <w:sz w:val="32"/>
                                <w:szCs w:val="32"/>
                              </w:rPr>
                              <w:t>.</w:t>
                            </w:r>
                            <w:r>
                              <w:rPr>
                                <w:color w:val="767171" w:themeColor="background2" w:themeShade="80"/>
                                <w:sz w:val="32"/>
                                <w:szCs w:val="32"/>
                              </w:rPr>
                              <w:t xml:space="preserve"> </w:t>
                            </w:r>
                            <w:r w:rsidRPr="007B7877">
                              <w:rPr>
                                <w:rFonts w:eastAsia="Times New Roman"/>
                                <w:b/>
                                <w:color w:val="767171" w:themeColor="background2" w:themeShade="80"/>
                                <w:sz w:val="28"/>
                                <w:szCs w:val="28"/>
                              </w:rPr>
                              <w:t>Fulfill Queue</w:t>
                            </w:r>
                          </w:p>
                          <w:p w14:paraId="163EF69D" w14:textId="1712D991" w:rsidR="003864C8" w:rsidRPr="00617F0B" w:rsidRDefault="003864C8" w:rsidP="0087290F">
                            <w:pPr>
                              <w:ind w:left="360"/>
                              <w:rPr>
                                <w:rFonts w:eastAsia="Times New Roman"/>
                              </w:rPr>
                            </w:pPr>
                            <w:r>
                              <w:rPr>
                                <w:rFonts w:eastAsia="Times New Roman"/>
                              </w:rPr>
                              <w:t>From the Fulfill Queue, authorized employees collect</w:t>
                            </w:r>
                            <w:r w:rsidRPr="00CE3E99">
                              <w:rPr>
                                <w:rFonts w:eastAsia="Times New Roman"/>
                              </w:rPr>
                              <w:t xml:space="preserve"> the patient records </w:t>
                            </w:r>
                            <w:r>
                              <w:rPr>
                                <w:rFonts w:eastAsia="Times New Roman"/>
                              </w:rPr>
                              <w:t>required</w:t>
                            </w:r>
                            <w:r w:rsidRPr="00CE3E99">
                              <w:rPr>
                                <w:rFonts w:eastAsia="Times New Roman"/>
                              </w:rPr>
                              <w:t xml:space="preserve"> </w:t>
                            </w:r>
                            <w:r>
                              <w:rPr>
                                <w:rFonts w:eastAsia="Times New Roman"/>
                              </w:rPr>
                              <w:t xml:space="preserve">for the request </w:t>
                            </w:r>
                            <w:r w:rsidRPr="00CE3E99">
                              <w:rPr>
                                <w:rFonts w:eastAsia="Times New Roman"/>
                              </w:rPr>
                              <w:t>(Abstracts)</w:t>
                            </w:r>
                            <w:r>
                              <w:rPr>
                                <w:rFonts w:eastAsia="Times New Roman"/>
                              </w:rPr>
                              <w:t>.  After scanning or downloading, these documents are uploaded to HDS. When fulfilled, the request moves to the QC Queue.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C15E08" id="_x0000_s1028" type="#_x0000_t202" style="position:absolute;left:0;text-align:left;margin-left:0;margin-top:14.5pt;width:433.8pt;height:110.6pt;z-index:25166233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">
                <v:textbox style="mso-fit-shape-to-text:t">
                  <w:txbxContent>
                    <w:p w14:paraId="7AB53F01" w14:textId="77777777" w:rsidR="003864C8" w:rsidRDefault="003864C8" w:rsidP="0087290F">
                      <w:pPr>
                        <w:jc w:val="both"/>
                        <w:rPr>
                          <w:rFonts w:eastAsia="Times New Roman"/>
                        </w:rPr>
                      </w:pPr>
                      <w:r>
                        <w:rPr>
                          <w:color w:val="767171" w:themeColor="background2" w:themeShade="80"/>
                          <w:sz w:val="32"/>
                          <w:szCs w:val="32"/>
                        </w:rPr>
                        <w:t>3</w:t>
                      </w:r>
                      <w:r w:rsidRPr="00CE3E99">
                        <w:rPr>
                          <w:color w:val="767171" w:themeColor="background2" w:themeShade="80"/>
                          <w:sz w:val="32"/>
                          <w:szCs w:val="32"/>
                        </w:rPr>
                        <w:t>.</w:t>
                      </w:r>
                      <w:r>
                        <w:rPr>
                          <w:color w:val="767171" w:themeColor="background2" w:themeShade="80"/>
                          <w:sz w:val="32"/>
                          <w:szCs w:val="32"/>
                        </w:rPr>
                        <w:t xml:space="preserve"> </w:t>
                      </w:r>
                      <w:r w:rsidRPr="007B7877">
                        <w:rPr>
                          <w:rFonts w:eastAsia="Times New Roman"/>
                          <w:b/>
                          <w:color w:val="767171" w:themeColor="background2" w:themeShade="80"/>
                          <w:sz w:val="28"/>
                          <w:szCs w:val="28"/>
                        </w:rPr>
                        <w:t>Fulfill Queue</w:t>
                      </w:r>
                    </w:p>
                    <w:p w14:paraId="163EF69D" w14:textId="1712D991" w:rsidR="003864C8" w:rsidRPr="00617F0B" w:rsidRDefault="003864C8" w:rsidP="0087290F">
                      <w:pPr>
                        <w:ind w:left="360"/>
                        <w:rPr>
                          <w:rFonts w:eastAsia="Times New Roman"/>
                        </w:rPr>
                      </w:pPr>
                      <w:r>
                        <w:rPr>
                          <w:rFonts w:eastAsia="Times New Roman"/>
                        </w:rPr>
                        <w:t>From the Fulfill Queue, authorized employees collect</w:t>
                      </w:r>
                      <w:r w:rsidRPr="00CE3E99">
                        <w:rPr>
                          <w:rFonts w:eastAsia="Times New Roman"/>
                        </w:rPr>
                        <w:t xml:space="preserve"> the patient records </w:t>
                      </w:r>
                      <w:r>
                        <w:rPr>
                          <w:rFonts w:eastAsia="Times New Roman"/>
                        </w:rPr>
                        <w:t>required</w:t>
                      </w:r>
                      <w:r w:rsidRPr="00CE3E99">
                        <w:rPr>
                          <w:rFonts w:eastAsia="Times New Roman"/>
                        </w:rPr>
                        <w:t xml:space="preserve"> </w:t>
                      </w:r>
                      <w:r>
                        <w:rPr>
                          <w:rFonts w:eastAsia="Times New Roman"/>
                        </w:rPr>
                        <w:t xml:space="preserve">for the request </w:t>
                      </w:r>
                      <w:r w:rsidRPr="00CE3E99">
                        <w:rPr>
                          <w:rFonts w:eastAsia="Times New Roman"/>
                        </w:rPr>
                        <w:t>(Abstracts)</w:t>
                      </w:r>
                      <w:r>
                        <w:rPr>
                          <w:rFonts w:eastAsia="Times New Roman"/>
                        </w:rPr>
                        <w:t>.  After scanning or downloading, these documents are uploaded to HDS. When fulfilled, the request moves to the QC Queue.</w:t>
                      </w:r>
                    </w:p>
                  </w:txbxContent>
                </v:textbox>
                <w10:wrap type="square" anchorx="margin"/>
              </v:shape>
            </w:pict>
          </mc:Fallback>
        </mc:AlternateContent>
      </w:r>
      <w:r>
        <w:t xml:space="preserve"> </w:t>
      </w:r>
    </w:p>
    <w:p w14:paraId="127FCF22" w14:textId="77777777" w:rsidR="0002609B" w:rsidRDefault="0002609B" w:rsidP="0087290F">
      <w:pPr>
        <w:rPr>
          <w:color w:val="767171" w:themeColor="background2" w:themeShade="80"/>
          <w:sz w:val="32"/>
          <w:szCs w:val="32"/>
        </w:rPr>
      </w:pPr>
    </w:p>
    <w:p w14:paraId="4C3A068B" w14:textId="77777777" w:rsidR="0002609B" w:rsidRDefault="0002609B" w:rsidP="0087290F">
      <w:pPr>
        <w:rPr>
          <w:color w:val="767171" w:themeColor="background2" w:themeShade="80"/>
          <w:sz w:val="32"/>
          <w:szCs w:val="32"/>
        </w:rPr>
      </w:pPr>
    </w:p>
    <w:p w14:paraId="6919EF5D" w14:textId="77777777" w:rsidR="0002609B" w:rsidRDefault="0002609B" w:rsidP="0087290F">
      <w:pPr>
        <w:rPr>
          <w:color w:val="767171" w:themeColor="background2" w:themeShade="80"/>
          <w:sz w:val="32"/>
          <w:szCs w:val="32"/>
        </w:rPr>
      </w:pPr>
    </w:p>
    <w:p w14:paraId="2300C011" w14:textId="77777777" w:rsidR="0002609B" w:rsidRDefault="0002609B" w:rsidP="0087290F">
      <w:pPr>
        <w:rPr>
          <w:color w:val="767171" w:themeColor="background2" w:themeShade="80"/>
          <w:sz w:val="32"/>
          <w:szCs w:val="32"/>
        </w:rPr>
      </w:pPr>
      <w:r w:rsidRPr="00617F0B">
        <w:rPr>
          <w:noProof/>
          <w:color w:val="767171" w:themeColor="background2" w:themeShade="80"/>
          <w:sz w:val="32"/>
          <w:szCs w:val="32"/>
        </w:rPr>
        <mc:AlternateContent>
          <mc:Choice Requires="wps">
            <w:drawing>
              <wp:anchor distT="45720" distB="45720" distL="114300" distR="114300" simplePos="0" relativeHeight="251663360" behindDoc="0" locked="0" layoutInCell="1" allowOverlap="1" wp14:anchorId="3D80F858" wp14:editId="17C4178C">
                <wp:simplePos x="0" y="0"/>
                <wp:positionH relativeFrom="margin">
                  <wp:posOffset>15240</wp:posOffset>
                </wp:positionH>
                <wp:positionV relativeFrom="paragraph">
                  <wp:posOffset>92075</wp:posOffset>
                </wp:positionV>
                <wp:extent cx="5494020" cy="1404620"/>
                <wp:effectExtent l="0" t="0" r="11430" b="2730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4020" cy="1404620"/>
                        </a:xfrm>
                        <a:prstGeom prst="rect">
                          <a:avLst/>
                        </a:prstGeom>
                        <a:solidFill>
                          <a:srgbClr val="FFFFFF"/>
                        </a:solidFill>
                        <a:ln w="9525">
                          <a:solidFill>
                            <a:srgbClr val="000000"/>
                          </a:solidFill>
                          <a:miter lim="800000"/>
                          <a:headEnd/>
                          <a:tailEnd/>
                        </a:ln>
                      </wps:spPr>
                      <wps:txbx>
                        <w:txbxContent>
                          <w:p w14:paraId="54013620" w14:textId="77777777" w:rsidR="003864C8" w:rsidRPr="005C035C" w:rsidRDefault="003864C8" w:rsidP="0087290F">
                            <w:pPr>
                              <w:rPr>
                                <w:b/>
                                <w:color w:val="767171" w:themeColor="background2" w:themeShade="80"/>
                              </w:rPr>
                            </w:pPr>
                            <w:r>
                              <w:rPr>
                                <w:color w:val="767171" w:themeColor="background2" w:themeShade="80"/>
                                <w:sz w:val="32"/>
                                <w:szCs w:val="32"/>
                              </w:rPr>
                              <w:t>4</w:t>
                            </w:r>
                            <w:r w:rsidRPr="00CE3E99">
                              <w:rPr>
                                <w:color w:val="767171" w:themeColor="background2" w:themeShade="80"/>
                                <w:sz w:val="32"/>
                                <w:szCs w:val="32"/>
                              </w:rPr>
                              <w:t>.</w:t>
                            </w:r>
                            <w:r>
                              <w:t xml:space="preserve"> </w:t>
                            </w:r>
                            <w:r w:rsidRPr="007B7877">
                              <w:rPr>
                                <w:b/>
                                <w:color w:val="767171" w:themeColor="background2" w:themeShade="80"/>
                                <w:sz w:val="28"/>
                                <w:szCs w:val="28"/>
                              </w:rPr>
                              <w:t>Quality Control Queue</w:t>
                            </w:r>
                          </w:p>
                          <w:p w14:paraId="4D8643EA" w14:textId="39A61F6F" w:rsidR="003864C8" w:rsidRPr="00617F0B" w:rsidRDefault="003864C8" w:rsidP="0087290F">
                            <w:pPr>
                              <w:ind w:left="270"/>
                              <w:rPr>
                                <w:rFonts w:eastAsia="Times New Roman"/>
                              </w:rPr>
                            </w:pPr>
                            <w:r>
                              <w:rPr>
                                <w:rFonts w:eastAsia="Times New Roman"/>
                              </w:rPr>
                              <w:t>Here t</w:t>
                            </w:r>
                            <w:r w:rsidRPr="00CE3E99">
                              <w:rPr>
                                <w:rFonts w:eastAsia="Times New Roman"/>
                              </w:rPr>
                              <w:t xml:space="preserve">he </w:t>
                            </w:r>
                            <w:r>
                              <w:rPr>
                                <w:rFonts w:eastAsia="Times New Roman"/>
                              </w:rPr>
                              <w:t>request</w:t>
                            </w:r>
                            <w:r w:rsidRPr="00CE3E99">
                              <w:rPr>
                                <w:rFonts w:eastAsia="Times New Roman"/>
                              </w:rPr>
                              <w:t xml:space="preserve"> is checked</w:t>
                            </w:r>
                            <w:r>
                              <w:rPr>
                                <w:rFonts w:eastAsia="Times New Roman"/>
                              </w:rPr>
                              <w:t xml:space="preserve"> online for</w:t>
                            </w:r>
                            <w:r w:rsidRPr="00CE3E99">
                              <w:rPr>
                                <w:rFonts w:eastAsia="Times New Roman"/>
                              </w:rPr>
                              <w:t xml:space="preserve"> quality</w:t>
                            </w:r>
                            <w:r>
                              <w:rPr>
                                <w:rFonts w:eastAsia="Times New Roman"/>
                              </w:rPr>
                              <w:t>,</w:t>
                            </w:r>
                            <w:r w:rsidRPr="00CE3E99">
                              <w:rPr>
                                <w:rFonts w:eastAsia="Times New Roman"/>
                              </w:rPr>
                              <w:t xml:space="preserve"> </w:t>
                            </w:r>
                            <w:r>
                              <w:rPr>
                                <w:rFonts w:eastAsia="Times New Roman"/>
                              </w:rPr>
                              <w:t>such as for</w:t>
                            </w:r>
                            <w:r w:rsidRPr="00CE3E99">
                              <w:rPr>
                                <w:rFonts w:eastAsia="Times New Roman"/>
                              </w:rPr>
                              <w:t xml:space="preserve"> correct abstracts and </w:t>
                            </w:r>
                            <w:r>
                              <w:rPr>
                                <w:rFonts w:eastAsia="Times New Roman"/>
                              </w:rPr>
                              <w:t>the correct recipient</w:t>
                            </w:r>
                            <w:r w:rsidRPr="00CE3E99">
                              <w:rPr>
                                <w:rFonts w:eastAsia="Times New Roman"/>
                              </w:rPr>
                              <w:t>.</w:t>
                            </w:r>
                            <w:r>
                              <w:rPr>
                                <w:rFonts w:eastAsia="Times New Roman"/>
                              </w:rPr>
                              <w:t xml:space="preserve">  Once the request is complete and quality-checked, it moves to Billing.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80F858" id="_x0000_s1029" type="#_x0000_t202" style="position:absolute;margin-left:1.2pt;margin-top:7.25pt;width:432.6pt;height:110.6pt;z-index:2516633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">
                <v:textbox style="mso-fit-shape-to-text:t">
                  <w:txbxContent>
                    <w:p w14:paraId="54013620" w14:textId="77777777" w:rsidR="003864C8" w:rsidRPr="005C035C" w:rsidRDefault="003864C8" w:rsidP="0087290F">
                      <w:pPr>
                        <w:rPr>
                          <w:b/>
                          <w:color w:val="767171" w:themeColor="background2" w:themeShade="80"/>
                        </w:rPr>
                      </w:pPr>
                      <w:r>
                        <w:rPr>
                          <w:color w:val="767171" w:themeColor="background2" w:themeShade="80"/>
                          <w:sz w:val="32"/>
                          <w:szCs w:val="32"/>
                        </w:rPr>
                        <w:t>4</w:t>
                      </w:r>
                      <w:r w:rsidRPr="00CE3E99">
                        <w:rPr>
                          <w:color w:val="767171" w:themeColor="background2" w:themeShade="80"/>
                          <w:sz w:val="32"/>
                          <w:szCs w:val="32"/>
                        </w:rPr>
                        <w:t>.</w:t>
                      </w:r>
                      <w:r>
                        <w:t xml:space="preserve"> </w:t>
                      </w:r>
                      <w:r w:rsidRPr="007B7877">
                        <w:rPr>
                          <w:b/>
                          <w:color w:val="767171" w:themeColor="background2" w:themeShade="80"/>
                          <w:sz w:val="28"/>
                          <w:szCs w:val="28"/>
                        </w:rPr>
                        <w:t>Quality Control Queue</w:t>
                      </w:r>
                    </w:p>
                    <w:p w14:paraId="4D8643EA" w14:textId="39A61F6F" w:rsidR="003864C8" w:rsidRPr="00617F0B" w:rsidRDefault="003864C8" w:rsidP="0087290F">
                      <w:pPr>
                        <w:ind w:left="270"/>
                        <w:rPr>
                          <w:rFonts w:eastAsia="Times New Roman"/>
                        </w:rPr>
                      </w:pPr>
                      <w:r>
                        <w:rPr>
                          <w:rFonts w:eastAsia="Times New Roman"/>
                        </w:rPr>
                        <w:t>Here t</w:t>
                      </w:r>
                      <w:r w:rsidRPr="00CE3E99">
                        <w:rPr>
                          <w:rFonts w:eastAsia="Times New Roman"/>
                        </w:rPr>
                        <w:t xml:space="preserve">he </w:t>
                      </w:r>
                      <w:r>
                        <w:rPr>
                          <w:rFonts w:eastAsia="Times New Roman"/>
                        </w:rPr>
                        <w:t>request</w:t>
                      </w:r>
                      <w:r w:rsidRPr="00CE3E99">
                        <w:rPr>
                          <w:rFonts w:eastAsia="Times New Roman"/>
                        </w:rPr>
                        <w:t xml:space="preserve"> is checked</w:t>
                      </w:r>
                      <w:r>
                        <w:rPr>
                          <w:rFonts w:eastAsia="Times New Roman"/>
                        </w:rPr>
                        <w:t xml:space="preserve"> online for</w:t>
                      </w:r>
                      <w:r w:rsidRPr="00CE3E99">
                        <w:rPr>
                          <w:rFonts w:eastAsia="Times New Roman"/>
                        </w:rPr>
                        <w:t xml:space="preserve"> quality</w:t>
                      </w:r>
                      <w:r>
                        <w:rPr>
                          <w:rFonts w:eastAsia="Times New Roman"/>
                        </w:rPr>
                        <w:t>,</w:t>
                      </w:r>
                      <w:r w:rsidRPr="00CE3E99">
                        <w:rPr>
                          <w:rFonts w:eastAsia="Times New Roman"/>
                        </w:rPr>
                        <w:t xml:space="preserve"> </w:t>
                      </w:r>
                      <w:r>
                        <w:rPr>
                          <w:rFonts w:eastAsia="Times New Roman"/>
                        </w:rPr>
                        <w:t>such as for</w:t>
                      </w:r>
                      <w:r w:rsidRPr="00CE3E99">
                        <w:rPr>
                          <w:rFonts w:eastAsia="Times New Roman"/>
                        </w:rPr>
                        <w:t xml:space="preserve"> correct abstracts and </w:t>
                      </w:r>
                      <w:r>
                        <w:rPr>
                          <w:rFonts w:eastAsia="Times New Roman"/>
                        </w:rPr>
                        <w:t>the correct recipient</w:t>
                      </w:r>
                      <w:r w:rsidRPr="00CE3E99">
                        <w:rPr>
                          <w:rFonts w:eastAsia="Times New Roman"/>
                        </w:rPr>
                        <w:t>.</w:t>
                      </w:r>
                      <w:r>
                        <w:rPr>
                          <w:rFonts w:eastAsia="Times New Roman"/>
                        </w:rPr>
                        <w:t xml:space="preserve">  Once the request is complete and quality-checked, it moves to Billing.</w:t>
                      </w:r>
                    </w:p>
                  </w:txbxContent>
                </v:textbox>
                <w10:wrap type="square" anchorx="margin"/>
              </v:shape>
            </w:pict>
          </mc:Fallback>
        </mc:AlternateContent>
      </w:r>
    </w:p>
    <w:p w14:paraId="6ED51AA0" w14:textId="77777777" w:rsidR="0002609B" w:rsidRDefault="0002609B" w:rsidP="0087290F">
      <w:pPr>
        <w:rPr>
          <w:color w:val="767171" w:themeColor="background2" w:themeShade="80"/>
          <w:sz w:val="32"/>
          <w:szCs w:val="32"/>
        </w:rPr>
      </w:pPr>
    </w:p>
    <w:p w14:paraId="006B4CC9" w14:textId="77777777" w:rsidR="0002609B" w:rsidRDefault="0002609B" w:rsidP="0087290F">
      <w:pPr>
        <w:rPr>
          <w:color w:val="767171" w:themeColor="background2" w:themeShade="80"/>
          <w:sz w:val="32"/>
          <w:szCs w:val="32"/>
        </w:rPr>
      </w:pPr>
    </w:p>
    <w:p w14:paraId="2F6D7AC9" w14:textId="7B1E68AF" w:rsidR="0002609B" w:rsidRDefault="0002609B" w:rsidP="0087290F">
      <w:pPr>
        <w:rPr>
          <w:color w:val="767171" w:themeColor="background2" w:themeShade="80"/>
          <w:sz w:val="32"/>
          <w:szCs w:val="32"/>
        </w:rPr>
      </w:pPr>
    </w:p>
    <w:p w14:paraId="160C3A9A" w14:textId="5509C6B4" w:rsidR="0002609B" w:rsidRDefault="0002609B" w:rsidP="0087290F">
      <w:pPr>
        <w:rPr>
          <w:color w:val="767171" w:themeColor="background2" w:themeShade="80"/>
          <w:sz w:val="32"/>
          <w:szCs w:val="32"/>
        </w:rPr>
      </w:pPr>
      <w:r w:rsidRPr="00617F0B">
        <w:rPr>
          <w:noProof/>
          <w:color w:val="767171" w:themeColor="background2" w:themeShade="80"/>
          <w:sz w:val="32"/>
          <w:szCs w:val="32"/>
        </w:rPr>
        <mc:AlternateContent>
          <mc:Choice Requires="wps">
            <w:drawing>
              <wp:anchor distT="45720" distB="45720" distL="114300" distR="114300" simplePos="0" relativeHeight="251664384" behindDoc="0" locked="0" layoutInCell="1" allowOverlap="1" wp14:anchorId="58C8110D" wp14:editId="1BECD5BD">
                <wp:simplePos x="0" y="0"/>
                <wp:positionH relativeFrom="margin">
                  <wp:posOffset>30480</wp:posOffset>
                </wp:positionH>
                <wp:positionV relativeFrom="paragraph">
                  <wp:posOffset>60325</wp:posOffset>
                </wp:positionV>
                <wp:extent cx="5463540" cy="1404620"/>
                <wp:effectExtent l="0" t="0" r="22860" b="2667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3540" cy="1404620"/>
                        </a:xfrm>
                        <a:prstGeom prst="rect">
                          <a:avLst/>
                        </a:prstGeom>
                        <a:solidFill>
                          <a:srgbClr val="FFFFFF"/>
                        </a:solidFill>
                        <a:ln w="9525">
                          <a:solidFill>
                            <a:srgbClr val="000000"/>
                          </a:solidFill>
                          <a:miter lim="800000"/>
                          <a:headEnd/>
                          <a:tailEnd/>
                        </a:ln>
                      </wps:spPr>
                      <wps:txbx>
                        <w:txbxContent>
                          <w:p w14:paraId="127DDBA8" w14:textId="77777777" w:rsidR="003864C8" w:rsidRPr="004671E9" w:rsidRDefault="003864C8" w:rsidP="0087290F">
                            <w:r>
                              <w:rPr>
                                <w:color w:val="767171" w:themeColor="background2" w:themeShade="80"/>
                                <w:sz w:val="32"/>
                                <w:szCs w:val="32"/>
                              </w:rPr>
                              <w:t>5</w:t>
                            </w:r>
                            <w:r w:rsidRPr="005C035C">
                              <w:rPr>
                                <w:b/>
                                <w:color w:val="767171" w:themeColor="background2" w:themeShade="80"/>
                                <w:sz w:val="32"/>
                                <w:szCs w:val="32"/>
                              </w:rPr>
                              <w:t>.</w:t>
                            </w:r>
                            <w:r w:rsidRPr="005C035C">
                              <w:rPr>
                                <w:b/>
                                <w:color w:val="767171" w:themeColor="background2" w:themeShade="80"/>
                              </w:rPr>
                              <w:t xml:space="preserve"> </w:t>
                            </w:r>
                            <w:r w:rsidRPr="007B7877">
                              <w:rPr>
                                <w:b/>
                                <w:color w:val="767171" w:themeColor="background2" w:themeShade="80"/>
                                <w:sz w:val="28"/>
                                <w:szCs w:val="28"/>
                              </w:rPr>
                              <w:t>Billing Queue</w:t>
                            </w:r>
                          </w:p>
                          <w:p w14:paraId="01606625" w14:textId="5BFBBD07" w:rsidR="003864C8" w:rsidRPr="00617F0B" w:rsidRDefault="003864C8" w:rsidP="0087290F">
                            <w:pPr>
                              <w:ind w:left="360"/>
                              <w:rPr>
                                <w:rFonts w:eastAsia="Times New Roman"/>
                              </w:rPr>
                            </w:pPr>
                            <w:r>
                              <w:rPr>
                                <w:rFonts w:eastAsia="Times New Roman"/>
                              </w:rPr>
                              <w:t xml:space="preserve">The system workflow </w:t>
                            </w:r>
                            <w:r w:rsidRPr="00CE3E99">
                              <w:rPr>
                                <w:rFonts w:eastAsia="Times New Roman"/>
                              </w:rPr>
                              <w:t xml:space="preserve">places </w:t>
                            </w:r>
                            <w:r>
                              <w:rPr>
                                <w:rFonts w:eastAsia="Times New Roman"/>
                              </w:rPr>
                              <w:t>the request</w:t>
                            </w:r>
                            <w:r w:rsidRPr="00CE3E99">
                              <w:rPr>
                                <w:rFonts w:eastAsia="Times New Roman"/>
                              </w:rPr>
                              <w:t xml:space="preserve"> on hold and checks the </w:t>
                            </w:r>
                            <w:r>
                              <w:rPr>
                                <w:rFonts w:eastAsia="Times New Roman"/>
                              </w:rPr>
                              <w:t xml:space="preserve">billing </w:t>
                            </w:r>
                            <w:r w:rsidRPr="00CE3E99">
                              <w:rPr>
                                <w:rFonts w:eastAsia="Times New Roman"/>
                              </w:rPr>
                              <w:t xml:space="preserve">status </w:t>
                            </w:r>
                            <w:r>
                              <w:rPr>
                                <w:rFonts w:eastAsia="Times New Roman"/>
                              </w:rPr>
                              <w:t xml:space="preserve">against the </w:t>
                            </w:r>
                            <w:r w:rsidRPr="00CE3E99">
                              <w:rPr>
                                <w:rFonts w:eastAsia="Times New Roman"/>
                              </w:rPr>
                              <w:t>CRM</w:t>
                            </w:r>
                            <w:r>
                              <w:rPr>
                                <w:rFonts w:eastAsia="Times New Roman"/>
                              </w:rPr>
                              <w:t xml:space="preserve">.  </w:t>
                            </w:r>
                            <w:r w:rsidRPr="00CE3E99">
                              <w:rPr>
                                <w:rFonts w:eastAsia="Times New Roman"/>
                              </w:rPr>
                              <w:t xml:space="preserve">If </w:t>
                            </w:r>
                            <w:r>
                              <w:rPr>
                                <w:rFonts w:eastAsia="Times New Roman"/>
                              </w:rPr>
                              <w:t xml:space="preserve">the </w:t>
                            </w:r>
                            <w:r w:rsidRPr="00CE3E99">
                              <w:rPr>
                                <w:rFonts w:eastAsia="Times New Roman"/>
                              </w:rPr>
                              <w:t xml:space="preserve">CRM </w:t>
                            </w:r>
                            <w:r>
                              <w:rPr>
                                <w:rFonts w:eastAsia="Times New Roman"/>
                              </w:rPr>
                              <w:t>confirms status and returns</w:t>
                            </w:r>
                            <w:r w:rsidRPr="00CE3E99">
                              <w:rPr>
                                <w:rFonts w:eastAsia="Times New Roman"/>
                              </w:rPr>
                              <w:t xml:space="preserve"> an OK to release, the </w:t>
                            </w:r>
                            <w:r>
                              <w:rPr>
                                <w:rFonts w:eastAsia="Times New Roman"/>
                              </w:rPr>
                              <w:t>request</w:t>
                            </w:r>
                            <w:r w:rsidRPr="00CE3E99">
                              <w:rPr>
                                <w:rFonts w:eastAsia="Times New Roman"/>
                              </w:rPr>
                              <w:t xml:space="preserve"> </w:t>
                            </w:r>
                            <w:r>
                              <w:rPr>
                                <w:rFonts w:eastAsia="Times New Roman"/>
                              </w:rPr>
                              <w:t>moves to</w:t>
                            </w:r>
                            <w:r w:rsidRPr="00CE3E99">
                              <w:rPr>
                                <w:rFonts w:eastAsia="Times New Roman"/>
                              </w:rPr>
                              <w:t xml:space="preserve"> the next step</w:t>
                            </w:r>
                            <w:r>
                              <w:rPr>
                                <w:rFonts w:eastAsia="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C8110D" id="_x0000_s1030" type="#_x0000_t202" style="position:absolute;margin-left:2.4pt;margin-top:4.75pt;width:430.2pt;height:110.6pt;z-index:251664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">
                <v:textbox style="mso-fit-shape-to-text:t">
                  <w:txbxContent>
                    <w:p w14:paraId="127DDBA8" w14:textId="77777777" w:rsidR="003864C8" w:rsidRPr="004671E9" w:rsidRDefault="003864C8" w:rsidP="0087290F">
                      <w:r>
                        <w:rPr>
                          <w:color w:val="767171" w:themeColor="background2" w:themeShade="80"/>
                          <w:sz w:val="32"/>
                          <w:szCs w:val="32"/>
                        </w:rPr>
                        <w:t>5</w:t>
                      </w:r>
                      <w:r w:rsidRPr="005C035C">
                        <w:rPr>
                          <w:b/>
                          <w:color w:val="767171" w:themeColor="background2" w:themeShade="80"/>
                          <w:sz w:val="32"/>
                          <w:szCs w:val="32"/>
                        </w:rPr>
                        <w:t>.</w:t>
                      </w:r>
                      <w:r w:rsidRPr="005C035C">
                        <w:rPr>
                          <w:b/>
                          <w:color w:val="767171" w:themeColor="background2" w:themeShade="80"/>
                        </w:rPr>
                        <w:t xml:space="preserve"> </w:t>
                      </w:r>
                      <w:r w:rsidRPr="007B7877">
                        <w:rPr>
                          <w:b/>
                          <w:color w:val="767171" w:themeColor="background2" w:themeShade="80"/>
                          <w:sz w:val="28"/>
                          <w:szCs w:val="28"/>
                        </w:rPr>
                        <w:t>Billing Queue</w:t>
                      </w:r>
                    </w:p>
                    <w:p w14:paraId="01606625" w14:textId="5BFBBD07" w:rsidR="003864C8" w:rsidRPr="00617F0B" w:rsidRDefault="003864C8" w:rsidP="0087290F">
                      <w:pPr>
                        <w:ind w:left="360"/>
                        <w:rPr>
                          <w:rFonts w:eastAsia="Times New Roman"/>
                        </w:rPr>
                      </w:pPr>
                      <w:r>
                        <w:rPr>
                          <w:rFonts w:eastAsia="Times New Roman"/>
                        </w:rPr>
                        <w:t xml:space="preserve">The system workflow </w:t>
                      </w:r>
                      <w:r w:rsidRPr="00CE3E99">
                        <w:rPr>
                          <w:rFonts w:eastAsia="Times New Roman"/>
                        </w:rPr>
                        <w:t xml:space="preserve">places </w:t>
                      </w:r>
                      <w:r>
                        <w:rPr>
                          <w:rFonts w:eastAsia="Times New Roman"/>
                        </w:rPr>
                        <w:t>the request</w:t>
                      </w:r>
                      <w:r w:rsidRPr="00CE3E99">
                        <w:rPr>
                          <w:rFonts w:eastAsia="Times New Roman"/>
                        </w:rPr>
                        <w:t xml:space="preserve"> on hold and checks the </w:t>
                      </w:r>
                      <w:r>
                        <w:rPr>
                          <w:rFonts w:eastAsia="Times New Roman"/>
                        </w:rPr>
                        <w:t xml:space="preserve">billing </w:t>
                      </w:r>
                      <w:r w:rsidRPr="00CE3E99">
                        <w:rPr>
                          <w:rFonts w:eastAsia="Times New Roman"/>
                        </w:rPr>
                        <w:t xml:space="preserve">status </w:t>
                      </w:r>
                      <w:r>
                        <w:rPr>
                          <w:rFonts w:eastAsia="Times New Roman"/>
                        </w:rPr>
                        <w:t xml:space="preserve">against the </w:t>
                      </w:r>
                      <w:r w:rsidRPr="00CE3E99">
                        <w:rPr>
                          <w:rFonts w:eastAsia="Times New Roman"/>
                        </w:rPr>
                        <w:t>CRM</w:t>
                      </w:r>
                      <w:r>
                        <w:rPr>
                          <w:rFonts w:eastAsia="Times New Roman"/>
                        </w:rPr>
                        <w:t xml:space="preserve">.  </w:t>
                      </w:r>
                      <w:r w:rsidRPr="00CE3E99">
                        <w:rPr>
                          <w:rFonts w:eastAsia="Times New Roman"/>
                        </w:rPr>
                        <w:t xml:space="preserve">If </w:t>
                      </w:r>
                      <w:r>
                        <w:rPr>
                          <w:rFonts w:eastAsia="Times New Roman"/>
                        </w:rPr>
                        <w:t xml:space="preserve">the </w:t>
                      </w:r>
                      <w:r w:rsidRPr="00CE3E99">
                        <w:rPr>
                          <w:rFonts w:eastAsia="Times New Roman"/>
                        </w:rPr>
                        <w:t xml:space="preserve">CRM </w:t>
                      </w:r>
                      <w:r>
                        <w:rPr>
                          <w:rFonts w:eastAsia="Times New Roman"/>
                        </w:rPr>
                        <w:t>confirms status and returns</w:t>
                      </w:r>
                      <w:r w:rsidRPr="00CE3E99">
                        <w:rPr>
                          <w:rFonts w:eastAsia="Times New Roman"/>
                        </w:rPr>
                        <w:t xml:space="preserve"> an OK to release, the </w:t>
                      </w:r>
                      <w:r>
                        <w:rPr>
                          <w:rFonts w:eastAsia="Times New Roman"/>
                        </w:rPr>
                        <w:t>request</w:t>
                      </w:r>
                      <w:r w:rsidRPr="00CE3E99">
                        <w:rPr>
                          <w:rFonts w:eastAsia="Times New Roman"/>
                        </w:rPr>
                        <w:t xml:space="preserve"> </w:t>
                      </w:r>
                      <w:r>
                        <w:rPr>
                          <w:rFonts w:eastAsia="Times New Roman"/>
                        </w:rPr>
                        <w:t>moves to</w:t>
                      </w:r>
                      <w:r w:rsidRPr="00CE3E99">
                        <w:rPr>
                          <w:rFonts w:eastAsia="Times New Roman"/>
                        </w:rPr>
                        <w:t xml:space="preserve"> the next step</w:t>
                      </w:r>
                      <w:r>
                        <w:rPr>
                          <w:rFonts w:eastAsia="Times New Roman"/>
                        </w:rPr>
                        <w:t>.</w:t>
                      </w:r>
                    </w:p>
                  </w:txbxContent>
                </v:textbox>
                <w10:wrap type="square" anchorx="margin"/>
              </v:shape>
            </w:pict>
          </mc:Fallback>
        </mc:AlternateContent>
      </w:r>
      <w:r w:rsidR="003112B3">
        <w:rPr>
          <w:rStyle w:val="CommentReference"/>
        </w:rPr>
        <w:commentReference w:id="16"/>
      </w:r>
    </w:p>
    <w:p w14:paraId="6E30F328" w14:textId="21E53DD5" w:rsidR="0002609B" w:rsidRPr="00CE3E99" w:rsidRDefault="0002609B" w:rsidP="0087290F">
      <w:pPr>
        <w:ind w:left="360"/>
        <w:rPr>
          <w:rFonts w:eastAsia="Times New Roman"/>
        </w:rPr>
      </w:pPr>
    </w:p>
    <w:p w14:paraId="66ED397B" w14:textId="11123224" w:rsidR="0002609B" w:rsidRDefault="0002609B" w:rsidP="0087290F">
      <w:pPr>
        <w:spacing w:after="0"/>
        <w:rPr>
          <w:color w:val="767171" w:themeColor="background2" w:themeShade="80"/>
          <w:sz w:val="32"/>
          <w:szCs w:val="32"/>
        </w:rPr>
      </w:pPr>
    </w:p>
    <w:p w14:paraId="35C31427" w14:textId="1FA2C6D5" w:rsidR="0002609B" w:rsidRDefault="0002609B" w:rsidP="0087290F">
      <w:pPr>
        <w:spacing w:after="0"/>
        <w:rPr>
          <w:color w:val="767171" w:themeColor="background2" w:themeShade="80"/>
          <w:sz w:val="32"/>
          <w:szCs w:val="32"/>
        </w:rPr>
      </w:pPr>
    </w:p>
    <w:p w14:paraId="17E8E84C" w14:textId="5A957F8D" w:rsidR="0002609B" w:rsidRDefault="0002609B" w:rsidP="0087290F">
      <w:pPr>
        <w:spacing w:after="0"/>
        <w:rPr>
          <w:color w:val="767171" w:themeColor="background2" w:themeShade="80"/>
          <w:sz w:val="32"/>
          <w:szCs w:val="32"/>
        </w:rPr>
      </w:pPr>
    </w:p>
    <w:p w14:paraId="5D247410" w14:textId="3673A19E" w:rsidR="0002609B" w:rsidDel="00D85509" w:rsidRDefault="003112B3" w:rsidP="00166737">
      <w:pPr>
        <w:spacing w:after="0"/>
        <w:rPr>
          <w:del w:id="17" w:author="Susan Ladwig" w:date="2017-06-22T15:29:00Z"/>
          <w:color w:val="767171" w:themeColor="background2" w:themeShade="80"/>
          <w:sz w:val="32"/>
          <w:szCs w:val="32"/>
        </w:rPr>
      </w:pPr>
      <w:r>
        <w:rPr>
          <w:rStyle w:val="CommentReference"/>
        </w:rPr>
        <w:commentReference w:id="18"/>
      </w:r>
      <w:r>
        <w:rPr>
          <w:rStyle w:val="CommentReference"/>
        </w:rPr>
        <w:commentReference w:id="19"/>
      </w:r>
    </w:p>
    <w:p w14:paraId="5A857C74" w14:textId="0C8B2A2E" w:rsidR="0002609B" w:rsidDel="00D85509" w:rsidRDefault="0002609B" w:rsidP="0087290F">
      <w:pPr>
        <w:spacing w:after="0"/>
        <w:rPr>
          <w:del w:id="20" w:author="Susan Ladwig" w:date="2017-06-22T15:29:00Z"/>
          <w:color w:val="767171" w:themeColor="background2" w:themeShade="80"/>
          <w:sz w:val="32"/>
          <w:szCs w:val="32"/>
        </w:rPr>
      </w:pPr>
    </w:p>
    <w:p w14:paraId="4E044488" w14:textId="22459407" w:rsidR="0002609B" w:rsidRDefault="0002609B" w:rsidP="00145C88">
      <w:pPr>
        <w:keepNext/>
        <w:spacing w:after="360"/>
        <w:rPr>
          <w:rFonts w:eastAsia="Times New Roman"/>
        </w:rPr>
      </w:pPr>
      <w:r>
        <w:rPr>
          <w:color w:val="767171" w:themeColor="background2" w:themeShade="80"/>
          <w:sz w:val="32"/>
          <w:szCs w:val="32"/>
        </w:rPr>
        <w:t>6</w:t>
      </w:r>
      <w:ins w:id="21" w:author="Susan Ladwig" w:date="2017-06-22T15:30:00Z">
        <w:r w:rsidR="00D85509">
          <w:rPr>
            <w:color w:val="767171" w:themeColor="background2" w:themeShade="80"/>
            <w:sz w:val="32"/>
            <w:szCs w:val="32"/>
          </w:rPr>
          <w:t>.</w:t>
        </w:r>
      </w:ins>
      <w:r w:rsidR="00D85509">
        <w:rPr>
          <w:color w:val="767171" w:themeColor="background2" w:themeShade="80"/>
          <w:sz w:val="32"/>
          <w:szCs w:val="32"/>
        </w:rPr>
        <w:t xml:space="preserve"> </w:t>
      </w:r>
      <w:r w:rsidR="00D85509" w:rsidRPr="00D9273A">
        <w:rPr>
          <w:b/>
          <w:color w:val="767171" w:themeColor="background2" w:themeShade="80"/>
          <w:sz w:val="28"/>
          <w:szCs w:val="28"/>
        </w:rPr>
        <w:t>Dis</w:t>
      </w:r>
      <w:r w:rsidRPr="007B7877">
        <w:rPr>
          <w:rFonts w:eastAsia="Times New Roman"/>
          <w:b/>
          <w:color w:val="767171" w:themeColor="background2" w:themeShade="80"/>
          <w:sz w:val="28"/>
          <w:szCs w:val="28"/>
        </w:rPr>
        <w:t xml:space="preserve">tribution </w:t>
      </w:r>
      <w:commentRangeStart w:id="22"/>
      <w:commentRangeStart w:id="23"/>
      <w:r w:rsidRPr="007B7877">
        <w:rPr>
          <w:rFonts w:eastAsia="Times New Roman"/>
          <w:b/>
          <w:color w:val="767171" w:themeColor="background2" w:themeShade="80"/>
          <w:sz w:val="28"/>
          <w:szCs w:val="28"/>
        </w:rPr>
        <w:t>Queue</w:t>
      </w:r>
      <w:commentRangeEnd w:id="22"/>
      <w:r w:rsidR="003112B3">
        <w:rPr>
          <w:rStyle w:val="CommentReference"/>
        </w:rPr>
        <w:commentReference w:id="22"/>
      </w:r>
      <w:commentRangeEnd w:id="23"/>
      <w:r w:rsidR="003112B3">
        <w:rPr>
          <w:rStyle w:val="CommentReference"/>
        </w:rPr>
        <w:commentReference w:id="23"/>
      </w:r>
    </w:p>
    <w:p w14:paraId="0AF358FB" w14:textId="09C37A98" w:rsidR="0002609B" w:rsidRPr="005F6320" w:rsidRDefault="00C510AC" w:rsidP="0087290F">
      <w:pPr>
        <w:spacing w:after="0"/>
        <w:rPr>
          <w:rFonts w:eastAsia="Times New Roman"/>
          <w:sz w:val="22"/>
          <w:szCs w:val="22"/>
        </w:rPr>
      </w:pPr>
      <w:del w:id="24" w:author="Susan Ladwig" w:date="2017-06-22T15:28:00Z">
        <w:r w:rsidRPr="005F6320" w:rsidDel="00DA1855">
          <w:rPr>
            <w:noProof/>
            <w:sz w:val="22"/>
            <w:szCs w:val="22"/>
          </w:rPr>
          <w:drawing>
            <wp:anchor distT="0" distB="0" distL="114300" distR="114300" simplePos="0" relativeHeight="251661312" behindDoc="0" locked="0" layoutInCell="1" allowOverlap="1" wp14:anchorId="3D46FA23" wp14:editId="772C928D">
              <wp:simplePos x="0" y="0"/>
              <wp:positionH relativeFrom="column">
                <wp:posOffset>152400</wp:posOffset>
              </wp:positionH>
              <wp:positionV relativeFrom="page">
                <wp:posOffset>4679950</wp:posOffset>
              </wp:positionV>
              <wp:extent cx="2651760" cy="14351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51760" cy="1435100"/>
                      </a:xfrm>
                      <a:prstGeom prst="rect">
                        <a:avLst/>
                      </a:prstGeom>
                      <a:noFill/>
                      <a:ln>
                        <a:noFill/>
                      </a:ln>
                    </pic:spPr>
                  </pic:pic>
                </a:graphicData>
              </a:graphic>
              <wp14:sizeRelH relativeFrom="margin">
                <wp14:pctWidth>0</wp14:pctWidth>
              </wp14:sizeRelH>
              <wp14:sizeRelV relativeFrom="margin">
                <wp14:pctHeight>0</wp14:pctHeight>
              </wp14:sizeRelV>
            </wp:anchor>
          </w:drawing>
        </w:r>
      </w:del>
      <w:r w:rsidR="0002609B" w:rsidRPr="005F6320">
        <w:rPr>
          <w:rFonts w:eastAsia="Times New Roman"/>
          <w:sz w:val="22"/>
          <w:szCs w:val="22"/>
        </w:rPr>
        <w:t>Standard options:</w:t>
      </w:r>
    </w:p>
    <w:p w14:paraId="34A9522D" w14:textId="5E37315F" w:rsidR="0002609B" w:rsidRPr="005F6320" w:rsidRDefault="0002609B" w:rsidP="006A76BA">
      <w:pPr>
        <w:pStyle w:val="ListParagraph"/>
        <w:numPr>
          <w:ilvl w:val="0"/>
          <w:numId w:val="5"/>
        </w:numPr>
        <w:spacing w:after="0"/>
        <w:rPr>
          <w:rFonts w:eastAsia="Times New Roman"/>
          <w:sz w:val="22"/>
          <w:szCs w:val="22"/>
        </w:rPr>
      </w:pPr>
      <w:r w:rsidRPr="005F6320">
        <w:rPr>
          <w:rFonts w:eastAsia="Times New Roman"/>
          <w:sz w:val="22"/>
          <w:szCs w:val="22"/>
        </w:rPr>
        <w:t>Print and mail</w:t>
      </w:r>
    </w:p>
    <w:p w14:paraId="5EC25CA4" w14:textId="1D11C416" w:rsidR="0002609B" w:rsidRPr="005F6320" w:rsidRDefault="0002609B" w:rsidP="006A76BA">
      <w:pPr>
        <w:pStyle w:val="ListParagraph"/>
        <w:numPr>
          <w:ilvl w:val="0"/>
          <w:numId w:val="5"/>
        </w:numPr>
        <w:spacing w:after="0"/>
        <w:rPr>
          <w:rFonts w:eastAsia="Times New Roman"/>
          <w:sz w:val="22"/>
          <w:szCs w:val="22"/>
        </w:rPr>
      </w:pPr>
      <w:r w:rsidRPr="005F6320">
        <w:rPr>
          <w:rFonts w:eastAsia="Times New Roman"/>
          <w:sz w:val="22"/>
          <w:szCs w:val="22"/>
        </w:rPr>
        <w:t>Create a CD and mail</w:t>
      </w:r>
    </w:p>
    <w:p w14:paraId="6168E6AE" w14:textId="4D79157E" w:rsidR="0002609B" w:rsidRPr="005F6320" w:rsidRDefault="0002609B" w:rsidP="006A76BA">
      <w:pPr>
        <w:pStyle w:val="ListParagraph"/>
        <w:numPr>
          <w:ilvl w:val="0"/>
          <w:numId w:val="5"/>
        </w:numPr>
        <w:spacing w:after="0"/>
        <w:rPr>
          <w:rFonts w:eastAsia="Times New Roman"/>
          <w:sz w:val="22"/>
          <w:szCs w:val="22"/>
        </w:rPr>
      </w:pPr>
      <w:r w:rsidRPr="005F6320">
        <w:rPr>
          <w:rFonts w:eastAsia="Times New Roman"/>
          <w:sz w:val="22"/>
          <w:szCs w:val="22"/>
        </w:rPr>
        <w:t>Send to an FTP site for pick up</w:t>
      </w:r>
    </w:p>
    <w:p w14:paraId="106678A8" w14:textId="77777777" w:rsidR="0002609B" w:rsidRPr="005F6320" w:rsidRDefault="0002609B" w:rsidP="005F6320">
      <w:pPr>
        <w:spacing w:before="60" w:after="0"/>
        <w:ind w:left="360"/>
        <w:rPr>
          <w:rFonts w:eastAsia="Times New Roman"/>
          <w:sz w:val="22"/>
          <w:szCs w:val="22"/>
        </w:rPr>
      </w:pPr>
      <w:r w:rsidRPr="005F6320">
        <w:rPr>
          <w:rFonts w:eastAsia="Times New Roman"/>
          <w:sz w:val="22"/>
          <w:szCs w:val="22"/>
        </w:rPr>
        <w:t xml:space="preserve">Electronic (eDelivery) options: </w:t>
      </w:r>
    </w:p>
    <w:p w14:paraId="462F7788" w14:textId="77777777" w:rsidR="0002609B" w:rsidRPr="005F6320" w:rsidRDefault="0002609B" w:rsidP="006A76BA">
      <w:pPr>
        <w:pStyle w:val="ListParagraph"/>
        <w:numPr>
          <w:ilvl w:val="0"/>
          <w:numId w:val="6"/>
        </w:numPr>
        <w:spacing w:after="0"/>
        <w:rPr>
          <w:rFonts w:eastAsia="Times New Roman"/>
          <w:sz w:val="22"/>
          <w:szCs w:val="22"/>
        </w:rPr>
      </w:pPr>
      <w:r w:rsidRPr="005F6320">
        <w:rPr>
          <w:rFonts w:eastAsia="Times New Roman"/>
          <w:sz w:val="22"/>
          <w:szCs w:val="22"/>
        </w:rPr>
        <w:t>OnDemand</w:t>
      </w:r>
    </w:p>
    <w:p w14:paraId="26098695" w14:textId="77777777" w:rsidR="0002609B" w:rsidRPr="005F6320" w:rsidRDefault="0002609B" w:rsidP="006A76BA">
      <w:pPr>
        <w:pStyle w:val="ListParagraph"/>
        <w:numPr>
          <w:ilvl w:val="0"/>
          <w:numId w:val="6"/>
        </w:numPr>
        <w:spacing w:after="0"/>
        <w:rPr>
          <w:rFonts w:eastAsia="Times New Roman"/>
          <w:sz w:val="22"/>
          <w:szCs w:val="22"/>
        </w:rPr>
      </w:pPr>
      <w:r w:rsidRPr="005F6320">
        <w:rPr>
          <w:rFonts w:eastAsia="Times New Roman"/>
          <w:sz w:val="22"/>
          <w:szCs w:val="22"/>
        </w:rPr>
        <w:t>Upload to customer</w:t>
      </w:r>
    </w:p>
    <w:p w14:paraId="567CC45D" w14:textId="77777777" w:rsidR="0002609B" w:rsidRPr="005F6320" w:rsidRDefault="0002609B" w:rsidP="006A76BA">
      <w:pPr>
        <w:pStyle w:val="ListParagraph"/>
        <w:numPr>
          <w:ilvl w:val="0"/>
          <w:numId w:val="6"/>
        </w:numPr>
        <w:spacing w:after="0"/>
        <w:rPr>
          <w:rFonts w:eastAsia="Times New Roman"/>
          <w:sz w:val="22"/>
          <w:szCs w:val="22"/>
        </w:rPr>
      </w:pPr>
      <w:r w:rsidRPr="005F6320">
        <w:rPr>
          <w:rFonts w:eastAsia="Times New Roman"/>
          <w:sz w:val="22"/>
          <w:szCs w:val="22"/>
        </w:rPr>
        <w:t>Secure email</w:t>
      </w:r>
    </w:p>
    <w:p w14:paraId="0B861382" w14:textId="77777777" w:rsidR="0002609B" w:rsidRPr="005F6320" w:rsidRDefault="0002609B" w:rsidP="006A76BA">
      <w:pPr>
        <w:pStyle w:val="ListParagraph"/>
        <w:numPr>
          <w:ilvl w:val="0"/>
          <w:numId w:val="6"/>
        </w:numPr>
        <w:spacing w:after="240"/>
        <w:contextualSpacing w:val="0"/>
        <w:rPr>
          <w:rFonts w:eastAsia="Times New Roman"/>
          <w:sz w:val="22"/>
          <w:szCs w:val="22"/>
        </w:rPr>
      </w:pPr>
      <w:r w:rsidRPr="005F6320">
        <w:rPr>
          <w:rFonts w:eastAsia="Times New Roman"/>
          <w:sz w:val="22"/>
          <w:szCs w:val="22"/>
        </w:rPr>
        <w:t>Patient Pay Portal</w:t>
      </w:r>
      <w:del w:id="25" w:author="Sanija Shabani" w:date="2017-06-22T12:00:00Z">
        <w:r w:rsidRPr="005F6320" w:rsidDel="003112B3">
          <w:rPr>
            <w:rFonts w:eastAsia="Times New Roman"/>
            <w:sz w:val="22"/>
            <w:szCs w:val="22"/>
          </w:rPr>
          <w:delText xml:space="preserve"> (future)</w:delText>
        </w:r>
      </w:del>
    </w:p>
    <w:p w14:paraId="31A70F09" w14:textId="77777777" w:rsidR="0002609B" w:rsidRPr="006E0650" w:rsidRDefault="0002609B" w:rsidP="0087290F">
      <w:pPr>
        <w:spacing w:after="0"/>
        <w:ind w:left="360"/>
        <w:rPr>
          <w:rFonts w:eastAsia="Times New Roman"/>
        </w:rPr>
      </w:pPr>
    </w:p>
    <w:p w14:paraId="70F89792" w14:textId="5CA64DF0" w:rsidR="0002609B" w:rsidRDefault="0002609B" w:rsidP="007713BB">
      <w:pPr>
        <w:spacing w:after="0"/>
        <w:ind w:left="360"/>
        <w:rPr>
          <w:rFonts w:eastAsia="Times New Roman"/>
        </w:rPr>
      </w:pPr>
      <w:r>
        <w:rPr>
          <w:rFonts w:eastAsia="Times New Roman"/>
        </w:rPr>
        <w:t>Package d</w:t>
      </w:r>
      <w:r w:rsidRPr="006E0650">
        <w:rPr>
          <w:rFonts w:eastAsia="Times New Roman"/>
        </w:rPr>
        <w:t>eliver</w:t>
      </w:r>
      <w:r>
        <w:rPr>
          <w:rFonts w:eastAsia="Times New Roman"/>
        </w:rPr>
        <w:t xml:space="preserve">y follows </w:t>
      </w:r>
      <w:r w:rsidR="001C2263">
        <w:rPr>
          <w:rFonts w:eastAsia="Times New Roman"/>
        </w:rPr>
        <w:t xml:space="preserve">the </w:t>
      </w:r>
      <w:r w:rsidR="007713BB">
        <w:rPr>
          <w:rFonts w:eastAsia="Times New Roman"/>
        </w:rPr>
        <w:t>specification</w:t>
      </w:r>
      <w:r w:rsidR="007713BB" w:rsidRPr="006E0650">
        <w:rPr>
          <w:rFonts w:eastAsia="Times New Roman"/>
        </w:rPr>
        <w:t xml:space="preserve"> </w:t>
      </w:r>
      <w:r w:rsidR="007713BB">
        <w:rPr>
          <w:rFonts w:eastAsia="Times New Roman"/>
        </w:rPr>
        <w:t xml:space="preserve">in the </w:t>
      </w:r>
      <w:r w:rsidR="0079573E">
        <w:rPr>
          <w:rFonts w:eastAsia="Times New Roman"/>
        </w:rPr>
        <w:t>request</w:t>
      </w:r>
      <w:r w:rsidR="007713BB">
        <w:rPr>
          <w:rFonts w:eastAsia="Times New Roman"/>
        </w:rPr>
        <w:t xml:space="preserve">: </w:t>
      </w:r>
      <w:r>
        <w:rPr>
          <w:rFonts w:eastAsia="Times New Roman"/>
        </w:rPr>
        <w:t>“</w:t>
      </w:r>
      <w:r w:rsidRPr="006E0650">
        <w:rPr>
          <w:rFonts w:eastAsia="Times New Roman"/>
        </w:rPr>
        <w:t>Ship-to</w:t>
      </w:r>
      <w:r>
        <w:rPr>
          <w:rFonts w:eastAsia="Times New Roman"/>
        </w:rPr>
        <w:t>” or “Receiver.”</w:t>
      </w:r>
    </w:p>
    <w:p w14:paraId="0BDBAAF0" w14:textId="77777777" w:rsidR="0002609B" w:rsidRDefault="0002609B" w:rsidP="00166737">
      <w:pPr>
        <w:pBdr>
          <w:bottom w:val="single" w:sz="8" w:space="1" w:color="767171" w:themeColor="background2" w:themeShade="80"/>
        </w:pBdr>
      </w:pPr>
    </w:p>
    <w:p w14:paraId="05396613" w14:textId="4C598955" w:rsidR="0002609B" w:rsidRPr="007713BB" w:rsidRDefault="0002609B" w:rsidP="007713BB">
      <w:pPr>
        <w:keepNext/>
        <w:spacing w:before="240" w:after="0"/>
        <w:rPr>
          <w:b/>
          <w:color w:val="767171" w:themeColor="background2" w:themeShade="80"/>
          <w:sz w:val="28"/>
          <w:szCs w:val="28"/>
        </w:rPr>
      </w:pPr>
      <w:r w:rsidRPr="007713BB">
        <w:rPr>
          <w:b/>
          <w:color w:val="767171" w:themeColor="background2" w:themeShade="80"/>
          <w:sz w:val="28"/>
          <w:szCs w:val="28"/>
        </w:rPr>
        <w:t>Pending Resolution</w:t>
      </w:r>
      <w:r w:rsidR="005C035C" w:rsidRPr="007713BB">
        <w:rPr>
          <w:b/>
          <w:color w:val="767171" w:themeColor="background2" w:themeShade="80"/>
          <w:sz w:val="28"/>
          <w:szCs w:val="28"/>
        </w:rPr>
        <w:t xml:space="preserve"> Queue</w:t>
      </w:r>
    </w:p>
    <w:p w14:paraId="060D92D0" w14:textId="3315E1E6" w:rsidR="0002609B" w:rsidRPr="006E0650" w:rsidRDefault="00B6401A" w:rsidP="001A597C">
      <w:pPr>
        <w:keepNext/>
        <w:spacing w:after="240"/>
        <w:rPr>
          <w:rFonts w:eastAsia="Times New Roman"/>
        </w:rPr>
      </w:pPr>
      <w:r>
        <w:t xml:space="preserve">Requests </w:t>
      </w:r>
      <w:r w:rsidR="0002609B">
        <w:t xml:space="preserve">move to the </w:t>
      </w:r>
      <w:r w:rsidR="0002609B" w:rsidRPr="005C035C">
        <w:rPr>
          <w:b/>
          <w:i/>
        </w:rPr>
        <w:t>Pending Resolution Queue</w:t>
      </w:r>
      <w:r w:rsidR="0002609B">
        <w:t xml:space="preserve"> w</w:t>
      </w:r>
      <w:r w:rsidR="0002609B" w:rsidRPr="006E0650">
        <w:t xml:space="preserve">hen </w:t>
      </w:r>
      <w:r w:rsidR="0002609B">
        <w:t>they</w:t>
      </w:r>
      <w:r w:rsidR="0002609B" w:rsidRPr="006E0650">
        <w:t xml:space="preserve"> </w:t>
      </w:r>
      <w:r w:rsidR="0002609B">
        <w:t>require fixing</w:t>
      </w:r>
      <w:r w:rsidR="0002609B" w:rsidRPr="006E0650">
        <w:t xml:space="preserve"> or </w:t>
      </w:r>
      <w:r w:rsidR="0002609B">
        <w:t xml:space="preserve">when, for other reasons, </w:t>
      </w:r>
      <w:r>
        <w:t xml:space="preserve">request </w:t>
      </w:r>
      <w:r w:rsidR="0002609B">
        <w:t xml:space="preserve">processing </w:t>
      </w:r>
      <w:r w:rsidR="0002609B" w:rsidRPr="006E0650">
        <w:t xml:space="preserve">cannot </w:t>
      </w:r>
      <w:r w:rsidR="0002609B">
        <w:t>complete</w:t>
      </w:r>
      <w:r w:rsidR="0002609B" w:rsidRPr="006E0650">
        <w:t>.</w:t>
      </w:r>
    </w:p>
    <w:p w14:paraId="51C5F9F9" w14:textId="4A97CCF9" w:rsidR="0002609B" w:rsidRPr="006E0650" w:rsidRDefault="00E93585" w:rsidP="000D6E3A">
      <w:pPr>
        <w:spacing w:after="240"/>
        <w:jc w:val="center"/>
        <w:rPr>
          <w:rFonts w:eastAsia="Times New Roman"/>
        </w:rPr>
      </w:pPr>
      <w:r>
        <w:rPr>
          <w:rFonts w:eastAsia="Times New Roman"/>
          <w:noProof/>
        </w:rPr>
        <w:drawing>
          <wp:inline distT="0" distB="0" distL="0" distR="0" wp14:anchorId="3C9F3942" wp14:editId="0AC9EA41">
            <wp:extent cx="4178808" cy="2368296"/>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Overall BACTES 360 order process_Pending Resolution_R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78808" cy="2368296"/>
                    </a:xfrm>
                    <a:prstGeom prst="rect">
                      <a:avLst/>
                    </a:prstGeom>
                  </pic:spPr>
                </pic:pic>
              </a:graphicData>
            </a:graphic>
          </wp:inline>
        </w:drawing>
      </w:r>
    </w:p>
    <w:p w14:paraId="11E46305" w14:textId="6987F6DD" w:rsidR="0002609B" w:rsidRPr="006E0650" w:rsidRDefault="0002609B" w:rsidP="007713BB">
      <w:pPr>
        <w:spacing w:after="0"/>
      </w:pPr>
      <w:r>
        <w:t xml:space="preserve">When in the queue, </w:t>
      </w:r>
      <w:r w:rsidR="00B6401A">
        <w:t xml:space="preserve">requests </w:t>
      </w:r>
      <w:r>
        <w:t xml:space="preserve">can be completed or can be returned to </w:t>
      </w:r>
      <w:r w:rsidRPr="006E0650">
        <w:t>any of the queues for handling</w:t>
      </w:r>
      <w:r>
        <w:t>.</w:t>
      </w:r>
    </w:p>
    <w:p w14:paraId="01B766A0" w14:textId="77777777" w:rsidR="0002609B" w:rsidRPr="000D6E3A" w:rsidRDefault="0002609B" w:rsidP="005C035C">
      <w:pPr>
        <w:pBdr>
          <w:bottom w:val="single" w:sz="4" w:space="1" w:color="767171" w:themeColor="background2" w:themeShade="80"/>
        </w:pBdr>
        <w:spacing w:after="0"/>
        <w:rPr>
          <w:rFonts w:eastAsia="Times New Roman"/>
          <w:sz w:val="20"/>
          <w:szCs w:val="20"/>
        </w:rPr>
      </w:pPr>
    </w:p>
    <w:p w14:paraId="337B0DFD" w14:textId="77777777" w:rsidR="000D6E3A" w:rsidRPr="000D6E3A" w:rsidRDefault="000D6E3A" w:rsidP="0087290F">
      <w:pPr>
        <w:spacing w:after="0"/>
        <w:rPr>
          <w:rFonts w:eastAsia="Times New Roman"/>
          <w:color w:val="767171" w:themeColor="background2" w:themeShade="80"/>
          <w:sz w:val="20"/>
          <w:szCs w:val="20"/>
        </w:rPr>
      </w:pPr>
    </w:p>
    <w:p w14:paraId="41CB1C1F" w14:textId="77777777" w:rsidR="0002609B" w:rsidRPr="007713BB" w:rsidRDefault="0002609B" w:rsidP="0087290F">
      <w:pPr>
        <w:spacing w:after="0"/>
        <w:rPr>
          <w:rFonts w:eastAsia="Times New Roman"/>
          <w:b/>
          <w:color w:val="767171" w:themeColor="background2" w:themeShade="80"/>
          <w:sz w:val="28"/>
          <w:szCs w:val="28"/>
        </w:rPr>
      </w:pPr>
      <w:r w:rsidRPr="007713BB">
        <w:rPr>
          <w:rFonts w:eastAsia="Times New Roman"/>
          <w:b/>
          <w:color w:val="767171" w:themeColor="background2" w:themeShade="80"/>
          <w:sz w:val="28"/>
          <w:szCs w:val="28"/>
        </w:rPr>
        <w:t>Retention/ archive policy</w:t>
      </w:r>
    </w:p>
    <w:p w14:paraId="0DE16E7F" w14:textId="371BE8C8" w:rsidR="00B15E2A" w:rsidRDefault="00B6401A" w:rsidP="000D6E3A">
      <w:pPr>
        <w:rPr>
          <w:rFonts w:eastAsia="Times New Roman"/>
        </w:rPr>
      </w:pPr>
      <w:r>
        <w:rPr>
          <w:rFonts w:eastAsia="Times New Roman"/>
        </w:rPr>
        <w:t>Requests</w:t>
      </w:r>
      <w:r w:rsidRPr="006E0650">
        <w:rPr>
          <w:rFonts w:eastAsia="Times New Roman"/>
        </w:rPr>
        <w:t xml:space="preserve"> </w:t>
      </w:r>
      <w:r w:rsidR="0002609B">
        <w:rPr>
          <w:rFonts w:eastAsia="Times New Roman"/>
        </w:rPr>
        <w:t>and abstracts remain</w:t>
      </w:r>
      <w:r w:rsidR="0002609B" w:rsidRPr="006E0650">
        <w:rPr>
          <w:rFonts w:eastAsia="Times New Roman"/>
        </w:rPr>
        <w:t xml:space="preserve"> in the system for </w:t>
      </w:r>
      <w:r w:rsidR="0002609B">
        <w:rPr>
          <w:rFonts w:eastAsia="Times New Roman"/>
        </w:rPr>
        <w:t xml:space="preserve">the </w:t>
      </w:r>
      <w:r w:rsidR="00000F84">
        <w:rPr>
          <w:rFonts w:eastAsia="Times New Roman"/>
        </w:rPr>
        <w:t>time</w:t>
      </w:r>
      <w:r w:rsidR="0002609B">
        <w:rPr>
          <w:rFonts w:eastAsia="Times New Roman"/>
        </w:rPr>
        <w:t xml:space="preserve"> designated by business policy.</w:t>
      </w:r>
      <w:r w:rsidR="00B15E2A">
        <w:rPr>
          <w:rFonts w:eastAsia="Times New Roman"/>
        </w:rPr>
        <w:br w:type="page"/>
      </w:r>
    </w:p>
    <w:p w14:paraId="0DE16E92" w14:textId="77777777" w:rsidR="00851C53" w:rsidRPr="00113C99" w:rsidRDefault="00851C53" w:rsidP="000C5CBA">
      <w:pPr>
        <w:pStyle w:val="Heading2"/>
        <w:spacing w:after="0"/>
      </w:pPr>
      <w:bookmarkStart w:id="26" w:name="_The_BACTES_360"/>
      <w:bookmarkStart w:id="27" w:name="_Toc457563946"/>
      <w:bookmarkEnd w:id="26"/>
      <w:r w:rsidRPr="00113C99">
        <w:t xml:space="preserve">Logging </w:t>
      </w:r>
      <w:r w:rsidRPr="00284717">
        <w:rPr>
          <w:rStyle w:val="NoCheckChar"/>
          <w:sz w:val="40"/>
          <w:szCs w:val="40"/>
        </w:rPr>
        <w:t>In</w:t>
      </w:r>
      <w:r w:rsidRPr="00113C99">
        <w:t xml:space="preserve"> and Out</w:t>
      </w:r>
      <w:bookmarkEnd w:id="27"/>
    </w:p>
    <w:p w14:paraId="0DE16E93" w14:textId="725615AE" w:rsidR="00851C53" w:rsidRDefault="00851C53" w:rsidP="007713BB">
      <w:pPr>
        <w:keepNext/>
      </w:pPr>
      <w:r>
        <w:t xml:space="preserve">Follow these instructions for logging in to and out of </w:t>
      </w:r>
      <w:r w:rsidR="003568FE">
        <w:t>HDS</w:t>
      </w:r>
      <w:r>
        <w:t>.</w:t>
      </w:r>
    </w:p>
    <w:p w14:paraId="6B8AA1AE" w14:textId="3BD4BF43" w:rsidR="005E43CA" w:rsidRDefault="005E43CA" w:rsidP="007713BB">
      <w:pPr>
        <w:keepNext/>
      </w:pPr>
      <w:r>
        <w:rPr>
          <w:noProof/>
        </w:rPr>
        <w:drawing>
          <wp:inline distT="0" distB="0" distL="0" distR="0" wp14:anchorId="6BBA4C1F" wp14:editId="1E2AF90F">
            <wp:extent cx="5943600" cy="31794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179445"/>
                    </a:xfrm>
                    <a:prstGeom prst="rect">
                      <a:avLst/>
                    </a:prstGeom>
                  </pic:spPr>
                </pic:pic>
              </a:graphicData>
            </a:graphic>
          </wp:inline>
        </w:drawing>
      </w:r>
    </w:p>
    <w:p w14:paraId="0DE16E94" w14:textId="77777777" w:rsidR="00F62D0F" w:rsidRPr="00113C99" w:rsidRDefault="0093774B" w:rsidP="000C5CBA">
      <w:pPr>
        <w:pStyle w:val="Heading3"/>
        <w:spacing w:after="0"/>
      </w:pPr>
      <w:bookmarkStart w:id="28" w:name="_Logging_in"/>
      <w:bookmarkStart w:id="29" w:name="_Toc457563947"/>
      <w:bookmarkEnd w:id="28"/>
      <w:r w:rsidRPr="00113C99">
        <w:t>Logging i</w:t>
      </w:r>
      <w:r w:rsidR="00F62D0F" w:rsidRPr="00113C99">
        <w:t>n</w:t>
      </w:r>
      <w:bookmarkEnd w:id="29"/>
    </w:p>
    <w:p w14:paraId="0DE16E95" w14:textId="0423E3BF" w:rsidR="00F62D0F" w:rsidDel="00A36035" w:rsidRDefault="00113C99" w:rsidP="00F72315">
      <w:pPr>
        <w:rPr>
          <w:del w:id="30" w:author="Sanija Shabani" w:date="2017-06-23T10:57:00Z"/>
        </w:rPr>
      </w:pPr>
      <w:del w:id="31" w:author="Sanija Shabani" w:date="2017-06-23T10:57:00Z">
        <w:r w:rsidDel="00A36035">
          <w:delText>A</w:delText>
        </w:r>
        <w:r w:rsidR="00F72315" w:rsidDel="00A36035">
          <w:delText xml:space="preserve"> </w:delText>
        </w:r>
        <w:r w:rsidR="00F62D0F" w:rsidDel="00A36035">
          <w:delText xml:space="preserve">screen </w:delText>
        </w:r>
        <w:r w:rsidDel="00A36035">
          <w:delText xml:space="preserve">similar to the example </w:delText>
        </w:r>
        <w:r w:rsidR="00F62D0F" w:rsidDel="00A36035">
          <w:delText xml:space="preserve">below appears </w:delText>
        </w:r>
        <w:r w:rsidR="00471E1F" w:rsidDel="00A36035">
          <w:delText xml:space="preserve">when you click the </w:delText>
        </w:r>
        <w:r w:rsidR="003568FE" w:rsidDel="00A36035">
          <w:delText>HDS</w:delText>
        </w:r>
        <w:r w:rsidR="00E77440" w:rsidDel="00A36035">
          <w:delText xml:space="preserve"> </w:delText>
        </w:r>
        <w:r w:rsidR="00471E1F" w:rsidDel="00A36035">
          <w:delText>application link.</w:delText>
        </w:r>
      </w:del>
    </w:p>
    <w:p w14:paraId="0DE16E96" w14:textId="29EE350A" w:rsidR="00F62D0F" w:rsidRDefault="00EB3555" w:rsidP="007713BB">
      <w:pPr>
        <w:pStyle w:val="NormalWeb"/>
        <w:keepNext/>
        <w:ind w:left="187"/>
        <w:rPr>
          <w:rFonts w:ascii="Arial" w:hAnsi="Arial" w:cs="Arial"/>
          <w:color w:val="000000"/>
          <w:sz w:val="20"/>
          <w:szCs w:val="20"/>
        </w:rPr>
      </w:pPr>
      <w:r>
        <w:rPr>
          <w:rFonts w:ascii="Arial" w:hAnsi="Arial" w:cs="Arial"/>
          <w:color w:val="000000"/>
          <w:sz w:val="20"/>
          <w:szCs w:val="20"/>
        </w:rPr>
        <w:t xml:space="preserve">  </w:t>
      </w:r>
      <w:commentRangeStart w:id="32"/>
      <w:r w:rsidR="00A36035">
        <w:rPr>
          <w:rFonts w:ascii="Arial" w:hAnsi="Arial" w:cs="Arial"/>
          <w:noProof/>
          <w:color w:val="000000"/>
          <w:sz w:val="20"/>
          <w:szCs w:val="20"/>
        </w:rPr>
        <w:drawing>
          <wp:inline distT="0" distB="0" distL="0" distR="0" wp14:anchorId="3AB61B7C" wp14:editId="51D5E52F">
            <wp:extent cx="2830364" cy="2051050"/>
            <wp:effectExtent l="19050" t="19050" r="27305" b="254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harecare PROD sign in.png"/>
                    <pic:cNvPicPr/>
                  </pic:nvPicPr>
                  <pic:blipFill>
                    <a:blip r:embed="rId22">
                      <a:extLst>
                        <a:ext uri="{28A0092B-C50C-407E-A947-70E740481C1C}">
                          <a14:useLocalDpi xmlns:a14="http://schemas.microsoft.com/office/drawing/2010/main" val="0"/>
                        </a:ext>
                      </a:extLst>
                    </a:blip>
                    <a:stretch>
                      <a:fillRect/>
                    </a:stretch>
                  </pic:blipFill>
                  <pic:spPr>
                    <a:xfrm>
                      <a:off x="0" y="0"/>
                      <a:ext cx="2837099" cy="2055931"/>
                    </a:xfrm>
                    <a:prstGeom prst="rect">
                      <a:avLst/>
                    </a:prstGeom>
                    <a:ln>
                      <a:solidFill>
                        <a:schemeClr val="tx1"/>
                      </a:solidFill>
                    </a:ln>
                  </pic:spPr>
                </pic:pic>
              </a:graphicData>
            </a:graphic>
          </wp:inline>
        </w:drawing>
      </w:r>
      <w:commentRangeEnd w:id="32"/>
      <w:r w:rsidR="00A36035">
        <w:rPr>
          <w:rStyle w:val="CommentReference"/>
        </w:rPr>
        <w:commentReference w:id="32"/>
      </w:r>
    </w:p>
    <w:p w14:paraId="0DE16E97" w14:textId="77777777" w:rsidR="00F62D0F" w:rsidRPr="00113C99" w:rsidRDefault="00F62D0F" w:rsidP="006A76BA">
      <w:pPr>
        <w:numPr>
          <w:ilvl w:val="0"/>
          <w:numId w:val="1"/>
        </w:numPr>
        <w:rPr>
          <w:rFonts w:cs="Arial"/>
          <w:color w:val="000000"/>
        </w:rPr>
      </w:pPr>
      <w:r w:rsidRPr="00113C99">
        <w:rPr>
          <w:rFonts w:cs="Arial"/>
          <w:color w:val="000000"/>
        </w:rPr>
        <w:t>Enter your username.</w:t>
      </w:r>
    </w:p>
    <w:p w14:paraId="0DE16E98" w14:textId="77777777" w:rsidR="00F62D0F" w:rsidRPr="00113C99" w:rsidRDefault="00F62D0F" w:rsidP="006A76BA">
      <w:pPr>
        <w:numPr>
          <w:ilvl w:val="0"/>
          <w:numId w:val="1"/>
        </w:numPr>
        <w:rPr>
          <w:rFonts w:cs="Arial"/>
          <w:color w:val="000000"/>
        </w:rPr>
      </w:pPr>
      <w:r w:rsidRPr="00113C99">
        <w:rPr>
          <w:rFonts w:cs="Arial"/>
          <w:color w:val="000000"/>
        </w:rPr>
        <w:t>Enter your password.</w:t>
      </w:r>
    </w:p>
    <w:p w14:paraId="0DE16E99" w14:textId="2D2B08F3" w:rsidR="0093774B" w:rsidRPr="00113C99" w:rsidRDefault="00F62D0F" w:rsidP="006A76BA">
      <w:pPr>
        <w:numPr>
          <w:ilvl w:val="0"/>
          <w:numId w:val="1"/>
        </w:numPr>
        <w:spacing w:after="360"/>
        <w:rPr>
          <w:rFonts w:cs="Arial"/>
          <w:noProof/>
          <w:color w:val="000000"/>
        </w:rPr>
      </w:pPr>
      <w:r w:rsidRPr="00113C99">
        <w:rPr>
          <w:rFonts w:cs="Arial"/>
          <w:color w:val="000000"/>
        </w:rPr>
        <w:t xml:space="preserve">Click </w:t>
      </w:r>
      <w:r w:rsidR="00113C99" w:rsidRPr="00113C99">
        <w:rPr>
          <w:rFonts w:cs="Arial"/>
          <w:b/>
          <w:bCs/>
          <w:color w:val="000000"/>
        </w:rPr>
        <w:t>Sign</w:t>
      </w:r>
      <w:r w:rsidRPr="00113C99">
        <w:rPr>
          <w:rFonts w:cs="Arial"/>
          <w:b/>
          <w:bCs/>
          <w:color w:val="000000"/>
        </w:rPr>
        <w:t xml:space="preserve"> In</w:t>
      </w:r>
      <w:r w:rsidR="0093774B" w:rsidRPr="00113C99">
        <w:rPr>
          <w:rFonts w:cs="Arial"/>
          <w:color w:val="000000"/>
        </w:rPr>
        <w:t>.</w:t>
      </w:r>
      <w:r w:rsidR="0093774B" w:rsidRPr="00113C99">
        <w:rPr>
          <w:rFonts w:cs="Arial"/>
          <w:noProof/>
          <w:color w:val="000000"/>
        </w:rPr>
        <w:t xml:space="preserve"> </w:t>
      </w:r>
    </w:p>
    <w:p w14:paraId="0DE16E9D" w14:textId="77777777" w:rsidR="002823BD" w:rsidRDefault="002823BD">
      <w:pPr>
        <w:rPr>
          <w:rFonts w:eastAsia="Times New Roman"/>
          <w:b/>
          <w:bCs/>
          <w:sz w:val="36"/>
          <w:szCs w:val="36"/>
        </w:rPr>
      </w:pPr>
      <w:bookmarkStart w:id="33" w:name="_Logging_out"/>
      <w:bookmarkEnd w:id="33"/>
      <w:r>
        <w:rPr>
          <w:rFonts w:eastAsia="Times New Roman"/>
        </w:rPr>
        <w:br w:type="page"/>
      </w:r>
    </w:p>
    <w:p w14:paraId="0DE16E9E" w14:textId="77777777" w:rsidR="007B7CF4" w:rsidRPr="00113C99" w:rsidRDefault="007B7CF4" w:rsidP="00113C99">
      <w:pPr>
        <w:pStyle w:val="Heading3"/>
        <w:divId w:val="1453354881"/>
      </w:pPr>
      <w:bookmarkStart w:id="34" w:name="_Logging_out_1"/>
      <w:bookmarkStart w:id="35" w:name="_Toc457563948"/>
      <w:bookmarkEnd w:id="34"/>
      <w:r w:rsidRPr="00113C99">
        <w:t>Logging out</w:t>
      </w:r>
      <w:bookmarkEnd w:id="35"/>
    </w:p>
    <w:p w14:paraId="0DE16E9F" w14:textId="423A76AF" w:rsidR="007B7CF4" w:rsidRDefault="007B7CF4" w:rsidP="007713BB">
      <w:pPr>
        <w:keepNext/>
        <w:spacing w:after="240"/>
        <w:divId w:val="1453354881"/>
      </w:pPr>
      <w:r>
        <w:t xml:space="preserve">You can log out from anywhere in </w:t>
      </w:r>
      <w:r w:rsidR="003568FE">
        <w:t>HDS</w:t>
      </w:r>
      <w:r>
        <w:t>.</w:t>
      </w:r>
    </w:p>
    <w:p w14:paraId="0DE16EA0" w14:textId="77777777" w:rsidR="00C846B0" w:rsidRPr="0093774B" w:rsidRDefault="007B7CF4" w:rsidP="006A76BA">
      <w:pPr>
        <w:pStyle w:val="ListParagraph"/>
        <w:keepNext/>
        <w:numPr>
          <w:ilvl w:val="0"/>
          <w:numId w:val="2"/>
        </w:numPr>
        <w:spacing w:after="360"/>
        <w:contextualSpacing w:val="0"/>
        <w:divId w:val="1453354881"/>
        <w:rPr>
          <w:rFonts w:eastAsia="Times New Roman"/>
        </w:rPr>
      </w:pPr>
      <w:r w:rsidRPr="0093774B">
        <w:rPr>
          <w:rFonts w:eastAsia="Times New Roman"/>
        </w:rPr>
        <w:t xml:space="preserve">Click in the </w:t>
      </w:r>
      <w:r w:rsidRPr="0093774B">
        <w:rPr>
          <w:rStyle w:val="Strong"/>
          <w:rFonts w:ascii="Arial" w:eastAsia="Times New Roman" w:hAnsi="Arial" w:cs="Arial"/>
          <w:color w:val="000000"/>
          <w:sz w:val="20"/>
          <w:szCs w:val="20"/>
        </w:rPr>
        <w:t>Profile</w:t>
      </w:r>
      <w:r w:rsidRPr="0093774B">
        <w:rPr>
          <w:rFonts w:eastAsia="Times New Roman"/>
        </w:rPr>
        <w:t xml:space="preserve"> frame at the top left in the sidebar. The </w:t>
      </w:r>
      <w:r w:rsidRPr="00C329E0">
        <w:rPr>
          <w:rStyle w:val="Emphasis"/>
          <w:rFonts w:ascii="Arial" w:eastAsia="Times New Roman" w:hAnsi="Arial" w:cs="Arial"/>
          <w:b/>
          <w:color w:val="000000"/>
          <w:sz w:val="20"/>
          <w:szCs w:val="20"/>
        </w:rPr>
        <w:t>Profile</w:t>
      </w:r>
      <w:r w:rsidRPr="0093774B">
        <w:rPr>
          <w:rFonts w:eastAsia="Times New Roman"/>
        </w:rPr>
        <w:t xml:space="preserve"> menu opens.</w:t>
      </w:r>
    </w:p>
    <w:p w14:paraId="0DE16EA1" w14:textId="6AB1DFC3" w:rsidR="00C846B0" w:rsidRDefault="003E4D97" w:rsidP="007713BB">
      <w:pPr>
        <w:keepNext/>
        <w:spacing w:after="360"/>
        <w:ind w:left="1627"/>
        <w:divId w:val="1453354881"/>
        <w:rPr>
          <w:rFonts w:eastAsia="Times New Roman"/>
        </w:rPr>
      </w:pPr>
      <w:r>
        <w:rPr>
          <w:rFonts w:eastAsia="Times New Roman"/>
          <w:noProof/>
        </w:rPr>
        <w:drawing>
          <wp:inline distT="0" distB="0" distL="0" distR="0" wp14:anchorId="44E21E12" wp14:editId="4754AEB5">
            <wp:extent cx="3116580" cy="1805940"/>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gout Link.jpg"/>
                    <pic:cNvPicPr/>
                  </pic:nvPicPr>
                  <pic:blipFill>
                    <a:blip r:embed="rId23">
                      <a:extLst>
                        <a:ext uri="{28A0092B-C50C-407E-A947-70E740481C1C}">
                          <a14:useLocalDpi xmlns:a14="http://schemas.microsoft.com/office/drawing/2010/main" val="0"/>
                        </a:ext>
                      </a:extLst>
                    </a:blip>
                    <a:stretch>
                      <a:fillRect/>
                    </a:stretch>
                  </pic:blipFill>
                  <pic:spPr>
                    <a:xfrm>
                      <a:off x="0" y="0"/>
                      <a:ext cx="3116580" cy="1805940"/>
                    </a:xfrm>
                    <a:prstGeom prst="rect">
                      <a:avLst/>
                    </a:prstGeom>
                  </pic:spPr>
                </pic:pic>
              </a:graphicData>
            </a:graphic>
          </wp:inline>
        </w:drawing>
      </w:r>
    </w:p>
    <w:p w14:paraId="0DE16EA2" w14:textId="62B67B77" w:rsidR="00C846B0" w:rsidRPr="001B4D79" w:rsidRDefault="00C846B0" w:rsidP="006A76BA">
      <w:pPr>
        <w:pStyle w:val="ListParagraph"/>
        <w:keepNext/>
        <w:numPr>
          <w:ilvl w:val="0"/>
          <w:numId w:val="2"/>
        </w:numPr>
        <w:spacing w:after="360"/>
        <w:contextualSpacing w:val="0"/>
        <w:divId w:val="1453354881"/>
        <w:rPr>
          <w:rFonts w:eastAsia="Times New Roman"/>
        </w:rPr>
      </w:pPr>
      <w:r w:rsidRPr="001B4D79">
        <w:rPr>
          <w:rFonts w:eastAsia="Times New Roman"/>
        </w:rPr>
        <w:t xml:space="preserve">Click </w:t>
      </w:r>
      <w:r w:rsidRPr="001B4D79">
        <w:rPr>
          <w:rFonts w:eastAsia="Times New Roman"/>
          <w:b/>
          <w:bCs/>
        </w:rPr>
        <w:t>Logout</w:t>
      </w:r>
      <w:r w:rsidR="007B7877">
        <w:rPr>
          <w:rFonts w:eastAsia="Times New Roman"/>
        </w:rPr>
        <w:t xml:space="preserve"> to close </w:t>
      </w:r>
      <w:r w:rsidR="003568FE">
        <w:rPr>
          <w:rFonts w:eastAsia="Times New Roman"/>
        </w:rPr>
        <w:t>HDS</w:t>
      </w:r>
      <w:del w:id="36" w:author="Sanija Shabani" w:date="2017-06-23T11:04:00Z">
        <w:r w:rsidRPr="001B4D79" w:rsidDel="00A36035">
          <w:rPr>
            <w:rFonts w:eastAsia="Times New Roman"/>
          </w:rPr>
          <w:delText xml:space="preserve"> closes</w:delText>
        </w:r>
      </w:del>
      <w:r w:rsidR="007B7877">
        <w:rPr>
          <w:rFonts w:eastAsia="Times New Roman"/>
        </w:rPr>
        <w:t>.</w:t>
      </w:r>
    </w:p>
    <w:p w14:paraId="0DE16EA3" w14:textId="1D1C358D" w:rsidR="007B7CF4" w:rsidDel="00237C00" w:rsidRDefault="00351C3D" w:rsidP="007713BB">
      <w:pPr>
        <w:keepNext/>
        <w:spacing w:after="360"/>
        <w:ind w:left="1714"/>
        <w:divId w:val="1453354881"/>
        <w:rPr>
          <w:del w:id="37" w:author="Sanija Shabani" w:date="2017-06-23T11:05:00Z"/>
          <w:rFonts w:eastAsia="Times New Roman"/>
        </w:rPr>
      </w:pPr>
      <w:r>
        <w:rPr>
          <w:rFonts w:eastAsia="Times New Roman"/>
        </w:rPr>
        <w:t xml:space="preserve">   </w:t>
      </w:r>
      <w:commentRangeStart w:id="38"/>
      <w:del w:id="39" w:author="Sanija Shabani" w:date="2017-06-23T11:05:00Z">
        <w:r w:rsidDel="00237C00">
          <w:rPr>
            <w:rFonts w:eastAsia="Times New Roman"/>
            <w:noProof/>
          </w:rPr>
          <w:drawing>
            <wp:inline distT="0" distB="0" distL="0" distR="0" wp14:anchorId="1EB20391" wp14:editId="3E84FB1B">
              <wp:extent cx="1661160" cy="15834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24">
                        <a:extLst>
                          <a:ext uri="{28A0092B-C50C-407E-A947-70E740481C1C}">
                            <a14:useLocalDpi xmlns:a14="http://schemas.microsoft.com/office/drawing/2010/main" val="0"/>
                          </a:ext>
                        </a:extLst>
                      </a:blip>
                      <a:stretch>
                        <a:fillRect/>
                      </a:stretch>
                    </pic:blipFill>
                    <pic:spPr>
                      <a:xfrm>
                        <a:off x="0" y="0"/>
                        <a:ext cx="1662967" cy="1585202"/>
                      </a:xfrm>
                      <a:prstGeom prst="rect">
                        <a:avLst/>
                      </a:prstGeom>
                    </pic:spPr>
                  </pic:pic>
                </a:graphicData>
              </a:graphic>
            </wp:inline>
          </w:drawing>
        </w:r>
      </w:del>
      <w:commentRangeEnd w:id="38"/>
      <w:r w:rsidR="00A36035">
        <w:rPr>
          <w:rStyle w:val="CommentReference"/>
        </w:rPr>
        <w:commentReference w:id="38"/>
      </w:r>
    </w:p>
    <w:p w14:paraId="0DE16EA5" w14:textId="019C8F4A" w:rsidR="00864E43" w:rsidRDefault="001B4D79">
      <w:pPr>
        <w:keepNext/>
        <w:spacing w:after="360"/>
        <w:divId w:val="1453354881"/>
        <w:pPrChange w:id="40" w:author="Sanija Shabani" w:date="2017-06-23T11:06:00Z">
          <w:pPr>
            <w:divId w:val="1453354881"/>
          </w:pPr>
        </w:pPrChange>
      </w:pPr>
      <w:r>
        <w:rPr>
          <w:rFonts w:eastAsia="Times New Roman"/>
        </w:rPr>
        <w:t xml:space="preserve">You will </w:t>
      </w:r>
      <w:del w:id="41" w:author="Sanija Shabani" w:date="2017-06-23T11:06:00Z">
        <w:r w:rsidDel="00237C00">
          <w:rPr>
            <w:rFonts w:eastAsia="Times New Roman"/>
          </w:rPr>
          <w:delText xml:space="preserve">see the message </w:delText>
        </w:r>
        <w:r w:rsidRPr="001B4D79" w:rsidDel="00237C00">
          <w:rPr>
            <w:rStyle w:val="NoCheckChar"/>
            <w:i/>
          </w:rPr>
          <w:delText>You</w:delText>
        </w:r>
        <w:r w:rsidRPr="001B4D79" w:rsidDel="00237C00">
          <w:rPr>
            <w:rFonts w:eastAsia="Times New Roman"/>
            <w:i/>
          </w:rPr>
          <w:delText xml:space="preserve"> have </w:delText>
        </w:r>
        <w:r w:rsidR="00351C3D" w:rsidDel="00237C00">
          <w:rPr>
            <w:rFonts w:eastAsia="Times New Roman"/>
            <w:i/>
          </w:rPr>
          <w:delText xml:space="preserve">been </w:delText>
        </w:r>
        <w:r w:rsidRPr="001B4D79" w:rsidDel="00237C00">
          <w:rPr>
            <w:rFonts w:eastAsia="Times New Roman"/>
            <w:i/>
          </w:rPr>
          <w:delText>logged out.</w:delText>
        </w:r>
        <w:r w:rsidDel="00237C00">
          <w:rPr>
            <w:rFonts w:eastAsia="Times New Roman"/>
          </w:rPr>
          <w:delText xml:space="preserve"> </w:delText>
        </w:r>
        <w:r w:rsidRPr="001B4D79" w:rsidDel="00237C00">
          <w:rPr>
            <w:rStyle w:val="NoCheckChar"/>
          </w:rPr>
          <w:delText>on</w:delText>
        </w:r>
        <w:r w:rsidDel="00237C00">
          <w:rPr>
            <w:rFonts w:eastAsia="Times New Roman"/>
          </w:rPr>
          <w:delText xml:space="preserve"> the screen</w:delText>
        </w:r>
        <w:r w:rsidR="007B7877" w:rsidDel="00237C00">
          <w:rPr>
            <w:rFonts w:eastAsia="Times New Roman"/>
          </w:rPr>
          <w:delText xml:space="preserve"> and a link for</w:delText>
        </w:r>
      </w:del>
      <w:ins w:id="42" w:author="Sanija Shabani" w:date="2017-06-23T11:06:00Z">
        <w:r w:rsidR="00237C00">
          <w:rPr>
            <w:rFonts w:eastAsia="Times New Roman"/>
          </w:rPr>
          <w:t>be returned to</w:t>
        </w:r>
      </w:ins>
      <w:del w:id="43" w:author="Sanija Shabani" w:date="2017-06-23T11:06:00Z">
        <w:r w:rsidR="007B7877" w:rsidDel="00237C00">
          <w:rPr>
            <w:rFonts w:eastAsia="Times New Roman"/>
          </w:rPr>
          <w:delText xml:space="preserve"> returning t</w:delText>
        </w:r>
        <w:r w:rsidR="007B7877" w:rsidRPr="001B4D79" w:rsidDel="00237C00">
          <w:rPr>
            <w:rFonts w:eastAsia="Times New Roman"/>
          </w:rPr>
          <w:delText>o the</w:delText>
        </w:r>
      </w:del>
      <w:ins w:id="44" w:author="Sanija Shabani" w:date="2017-06-23T11:06:00Z">
        <w:r w:rsidR="00237C00">
          <w:rPr>
            <w:rFonts w:eastAsia="Times New Roman"/>
          </w:rPr>
          <w:t xml:space="preserve"> the</w:t>
        </w:r>
      </w:ins>
      <w:r w:rsidR="007B7877" w:rsidRPr="001B4D79">
        <w:rPr>
          <w:rFonts w:eastAsia="Times New Roman"/>
        </w:rPr>
        <w:t xml:space="preserve"> </w:t>
      </w:r>
      <w:r w:rsidR="007B7877" w:rsidRPr="001B4D79">
        <w:rPr>
          <w:rFonts w:eastAsia="Times New Roman"/>
          <w:i/>
          <w:iCs/>
        </w:rPr>
        <w:t>Login</w:t>
      </w:r>
      <w:r w:rsidR="007B7877" w:rsidRPr="001B4D79">
        <w:rPr>
          <w:rFonts w:eastAsia="Times New Roman"/>
        </w:rPr>
        <w:t xml:space="preserve"> screen</w:t>
      </w:r>
      <w:r>
        <w:rPr>
          <w:rFonts w:eastAsia="Times New Roman"/>
        </w:rPr>
        <w:t>.</w:t>
      </w:r>
      <w:del w:id="45" w:author="Sanija Shabani" w:date="2017-06-23T11:06:00Z">
        <w:r w:rsidR="007B7877" w:rsidDel="00237C00">
          <w:rPr>
            <w:rFonts w:eastAsia="Times New Roman"/>
          </w:rPr>
          <w:delText xml:space="preserve">  </w:delText>
        </w:r>
      </w:del>
    </w:p>
    <w:p w14:paraId="3816361D" w14:textId="7941D460" w:rsidR="00255097" w:rsidRPr="00113C99" w:rsidRDefault="003568FE" w:rsidP="00D86F23">
      <w:pPr>
        <w:pStyle w:val="Heading2"/>
        <w:divId w:val="1453354881"/>
      </w:pPr>
      <w:bookmarkStart w:id="46" w:name="_Toc457563949"/>
      <w:r>
        <w:t>HDS</w:t>
      </w:r>
      <w:r w:rsidR="00255097" w:rsidRPr="00113C99">
        <w:t xml:space="preserve"> Session Timeout</w:t>
      </w:r>
      <w:bookmarkEnd w:id="46"/>
    </w:p>
    <w:p w14:paraId="3457641A" w14:textId="2F16E393" w:rsidR="00255097" w:rsidRDefault="00255097" w:rsidP="00631818">
      <w:pPr>
        <w:keepNext/>
        <w:spacing w:after="360"/>
        <w:divId w:val="1453354881"/>
      </w:pPr>
      <w:r>
        <w:t xml:space="preserve">After </w:t>
      </w:r>
      <w:r w:rsidR="001C2263">
        <w:t>a designated time</w:t>
      </w:r>
      <w:r>
        <w:t xml:space="preserve"> of system inactivity</w:t>
      </w:r>
      <w:r w:rsidR="001C2263">
        <w:t xml:space="preserve"> (for example, 20 minutes)</w:t>
      </w:r>
      <w:r>
        <w:t>, your online session will expire.  The application closes and the message below appears on the login page.</w:t>
      </w:r>
    </w:p>
    <w:p w14:paraId="17A81AEE" w14:textId="56E8F991" w:rsidR="00255097" w:rsidRDefault="00631818" w:rsidP="00631818">
      <w:pPr>
        <w:ind w:left="270"/>
        <w:divId w:val="1453354881"/>
      </w:pPr>
      <w:r>
        <w:rPr>
          <w:noProof/>
        </w:rPr>
        <w:drawing>
          <wp:inline distT="0" distB="0" distL="0" distR="0" wp14:anchorId="42BB1D2F" wp14:editId="35AC9376">
            <wp:extent cx="4473328" cy="830652"/>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25">
                      <a:extLst>
                        <a:ext uri="{28A0092B-C50C-407E-A947-70E740481C1C}">
                          <a14:useLocalDpi xmlns:a14="http://schemas.microsoft.com/office/drawing/2010/main" val="0"/>
                        </a:ext>
                      </a:extLst>
                    </a:blip>
                    <a:stretch>
                      <a:fillRect/>
                    </a:stretch>
                  </pic:blipFill>
                  <pic:spPr>
                    <a:xfrm>
                      <a:off x="0" y="0"/>
                      <a:ext cx="4473328" cy="830652"/>
                    </a:xfrm>
                    <a:prstGeom prst="rect">
                      <a:avLst/>
                    </a:prstGeom>
                  </pic:spPr>
                </pic:pic>
              </a:graphicData>
            </a:graphic>
          </wp:inline>
        </w:drawing>
      </w:r>
      <w:r w:rsidR="00255097">
        <w:t xml:space="preserve"> </w:t>
      </w:r>
    </w:p>
    <w:p w14:paraId="271DDC01" w14:textId="77777777" w:rsidR="00255097" w:rsidRDefault="00255097" w:rsidP="00255097">
      <w:pPr>
        <w:ind w:left="990"/>
        <w:divId w:val="1453354881"/>
      </w:pPr>
    </w:p>
    <w:p w14:paraId="3F8DC70A" w14:textId="34C3E377" w:rsidR="00255097" w:rsidRDefault="00255097" w:rsidP="00166737">
      <w:pPr>
        <w:spacing w:after="360"/>
        <w:divId w:val="1453354881"/>
      </w:pPr>
      <w:r>
        <w:t xml:space="preserve">To resume work, </w:t>
      </w:r>
      <w:r w:rsidR="00631818">
        <w:t xml:space="preserve">click </w:t>
      </w:r>
      <w:r w:rsidR="00631818" w:rsidRPr="00631818">
        <w:rPr>
          <w:b/>
        </w:rPr>
        <w:t>OK</w:t>
      </w:r>
      <w:r>
        <w:t>.</w:t>
      </w:r>
    </w:p>
    <w:p w14:paraId="3D1998B5" w14:textId="299A3196" w:rsidR="00255097" w:rsidRPr="00E1423E" w:rsidRDefault="00255097" w:rsidP="00255097">
      <w:pPr>
        <w:divId w:val="1453354881"/>
      </w:pPr>
      <w:r w:rsidRPr="00623451">
        <w:rPr>
          <w:rFonts w:ascii="Verdana" w:hAnsi="Verdana" w:cs="Arial"/>
          <w:b/>
          <w:color w:val="33CCCC"/>
          <w:sz w:val="22"/>
          <w:szCs w:val="22"/>
        </w:rPr>
        <w:t>Important!</w:t>
      </w:r>
      <w:r w:rsidRPr="00912985">
        <w:rPr>
          <w:rFonts w:cs="Aharoni"/>
          <w:color w:val="7F7F7F" w:themeColor="text1" w:themeTint="80"/>
        </w:rPr>
        <w:t xml:space="preserve"> </w:t>
      </w:r>
      <w:r w:rsidRPr="00703906">
        <w:rPr>
          <w:color w:val="7F7F7F" w:themeColor="text1" w:themeTint="80"/>
        </w:rPr>
        <w:t xml:space="preserve"> </w:t>
      </w:r>
      <w:r w:rsidRPr="00E1423E">
        <w:t>Don’t unnecessarily lose work to session timeouts.  Make regular saves</w:t>
      </w:r>
      <w:r w:rsidR="00145C88">
        <w:t xml:space="preserve"> </w:t>
      </w:r>
      <w:r w:rsidRPr="00E1423E">
        <w:t xml:space="preserve">part of your routine. </w:t>
      </w:r>
      <w:r w:rsidR="00145C88">
        <w:t xml:space="preserve"> Click the </w:t>
      </w:r>
      <w:r w:rsidR="00145C88">
        <w:rPr>
          <w:noProof/>
        </w:rPr>
        <w:drawing>
          <wp:inline distT="0" distB="0" distL="0" distR="0" wp14:anchorId="0F9ABF9B" wp14:editId="3FB0E495">
            <wp:extent cx="243861" cy="228620"/>
            <wp:effectExtent l="19050" t="19050" r="2286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6">
                      <a:extLst>
                        <a:ext uri="{28A0092B-C50C-407E-A947-70E740481C1C}">
                          <a14:useLocalDpi xmlns:a14="http://schemas.microsoft.com/office/drawing/2010/main" val="0"/>
                        </a:ext>
                      </a:extLst>
                    </a:blip>
                    <a:stretch>
                      <a:fillRect/>
                    </a:stretch>
                  </pic:blipFill>
                  <pic:spPr>
                    <a:xfrm>
                      <a:off x="0" y="0"/>
                      <a:ext cx="243861" cy="228620"/>
                    </a:xfrm>
                    <a:prstGeom prst="rect">
                      <a:avLst/>
                    </a:prstGeom>
                    <a:ln>
                      <a:solidFill>
                        <a:srgbClr val="00FFFF"/>
                      </a:solidFill>
                    </a:ln>
                  </pic:spPr>
                </pic:pic>
              </a:graphicData>
            </a:graphic>
          </wp:inline>
        </w:drawing>
      </w:r>
      <w:r w:rsidR="00145C88">
        <w:t xml:space="preserve"> </w:t>
      </w:r>
      <w:r w:rsidR="00145C88" w:rsidRPr="00145C88">
        <w:rPr>
          <w:b/>
        </w:rPr>
        <w:t>Save</w:t>
      </w:r>
      <w:r w:rsidR="00145C88">
        <w:t xml:space="preserve"> (disk) icon as you work.</w:t>
      </w:r>
    </w:p>
    <w:p w14:paraId="4DB6C90A" w14:textId="77777777" w:rsidR="00166737" w:rsidRDefault="00166737" w:rsidP="004D56F9">
      <w:pPr>
        <w:pStyle w:val="Heading1"/>
        <w:divId w:val="1453354881"/>
        <w:rPr>
          <w:rFonts w:eastAsia="Times New Roman"/>
        </w:rPr>
        <w:sectPr w:rsidR="00166737" w:rsidSect="00166737">
          <w:headerReference w:type="default" r:id="rId27"/>
          <w:footerReference w:type="default" r:id="rId28"/>
          <w:headerReference w:type="first" r:id="rId29"/>
          <w:footerReference w:type="first" r:id="rId30"/>
          <w:pgSz w:w="12240" w:h="15840" w:code="1"/>
          <w:pgMar w:top="1440" w:right="1440" w:bottom="1080" w:left="1440" w:header="432" w:footer="432" w:gutter="0"/>
          <w:cols w:space="720"/>
          <w:titlePg/>
          <w:docGrid w:linePitch="360"/>
        </w:sectPr>
      </w:pPr>
    </w:p>
    <w:p w14:paraId="18C29645" w14:textId="1E335BFC" w:rsidR="004D56F9" w:rsidRPr="004D56F9" w:rsidRDefault="004D56F9" w:rsidP="004D56F9">
      <w:pPr>
        <w:pStyle w:val="Heading1"/>
        <w:divId w:val="1453354881"/>
        <w:rPr>
          <w:rFonts w:eastAsia="Times New Roman"/>
        </w:rPr>
      </w:pPr>
      <w:r w:rsidRPr="004D56F9">
        <w:rPr>
          <w:rFonts w:eastAsia="Times New Roman"/>
        </w:rPr>
        <w:t xml:space="preserve">Getting Around </w:t>
      </w:r>
      <w:r w:rsidR="003568FE">
        <w:rPr>
          <w:rFonts w:eastAsia="Times New Roman"/>
        </w:rPr>
        <w:t>the Health Data System</w:t>
      </w:r>
    </w:p>
    <w:p w14:paraId="7C0B8ED5" w14:textId="335C9529" w:rsidR="004D56F9" w:rsidRPr="004D56F9" w:rsidRDefault="004D56F9" w:rsidP="004D56F9">
      <w:pPr>
        <w:divId w:val="1453354881"/>
      </w:pPr>
      <w:r w:rsidRPr="004D56F9">
        <w:t xml:space="preserve">At center of the </w:t>
      </w:r>
      <w:r w:rsidR="003568FE">
        <w:t>HDS</w:t>
      </w:r>
      <w:r w:rsidRPr="004D56F9">
        <w:t xml:space="preserve"> system is a group of integrated </w:t>
      </w:r>
      <w:r w:rsidR="00B6401A">
        <w:t>request</w:t>
      </w:r>
      <w:r w:rsidR="00B6401A" w:rsidRPr="004D56F9">
        <w:t xml:space="preserve"> </w:t>
      </w:r>
      <w:r w:rsidRPr="004D56F9">
        <w:rPr>
          <w:i/>
        </w:rPr>
        <w:t>queues</w:t>
      </w:r>
      <w:r w:rsidRPr="004D56F9">
        <w:t xml:space="preserve">, each of which has a purpose in the </w:t>
      </w:r>
      <w:r w:rsidR="00563973" w:rsidRPr="004D56F9">
        <w:t xml:space="preserve">BACTES </w:t>
      </w:r>
      <w:r w:rsidRPr="004D56F9">
        <w:t>core business operation.</w:t>
      </w:r>
    </w:p>
    <w:p w14:paraId="6273834E" w14:textId="699786B6" w:rsidR="004D56F9" w:rsidRPr="004D56F9" w:rsidRDefault="004D56F9" w:rsidP="006A76BA">
      <w:pPr>
        <w:numPr>
          <w:ilvl w:val="0"/>
          <w:numId w:val="7"/>
        </w:numPr>
        <w:divId w:val="1453354881"/>
      </w:pPr>
      <w:r w:rsidRPr="004D56F9">
        <w:t xml:space="preserve">Queues are online containers through which </w:t>
      </w:r>
      <w:r w:rsidR="00B6401A">
        <w:t>requests</w:t>
      </w:r>
      <w:r w:rsidR="00B6401A" w:rsidRPr="004D56F9">
        <w:t xml:space="preserve"> </w:t>
      </w:r>
      <w:r w:rsidRPr="004D56F9">
        <w:t xml:space="preserve">automatically move–add new </w:t>
      </w:r>
      <w:r w:rsidR="00B6401A">
        <w:t>requests</w:t>
      </w:r>
      <w:r w:rsidRPr="004D56F9">
        <w:t xml:space="preserve">, track </w:t>
      </w:r>
      <w:r w:rsidR="00B6401A">
        <w:t>request</w:t>
      </w:r>
      <w:r w:rsidR="00B6401A" w:rsidRPr="004D56F9">
        <w:t xml:space="preserve"> </w:t>
      </w:r>
      <w:r w:rsidRPr="004D56F9">
        <w:t xml:space="preserve">processing, and complete </w:t>
      </w:r>
      <w:r w:rsidR="00B6401A">
        <w:t>requests</w:t>
      </w:r>
      <w:r w:rsidRPr="004D56F9">
        <w:t>.</w:t>
      </w:r>
    </w:p>
    <w:p w14:paraId="04811FFB" w14:textId="7517E555" w:rsidR="004D56F9" w:rsidRPr="004D56F9" w:rsidRDefault="004D56F9" w:rsidP="006A76BA">
      <w:pPr>
        <w:numPr>
          <w:ilvl w:val="0"/>
          <w:numId w:val="7"/>
        </w:numPr>
        <w:divId w:val="1453354881"/>
      </w:pPr>
      <w:r w:rsidRPr="004D56F9">
        <w:t xml:space="preserve">Search, filter, and sort are tools for quickly finding and grouping </w:t>
      </w:r>
      <w:r w:rsidR="00B6401A">
        <w:t>requests</w:t>
      </w:r>
      <w:r w:rsidR="00B6401A" w:rsidRPr="004D56F9">
        <w:t xml:space="preserve"> </w:t>
      </w:r>
      <w:r w:rsidRPr="004D56F9">
        <w:t>in the system.</w:t>
      </w:r>
    </w:p>
    <w:p w14:paraId="68B48F16" w14:textId="30C5D954" w:rsidR="004D56F9" w:rsidRPr="004D56F9" w:rsidRDefault="004D56F9" w:rsidP="006A76BA">
      <w:pPr>
        <w:numPr>
          <w:ilvl w:val="0"/>
          <w:numId w:val="7"/>
        </w:numPr>
        <w:spacing w:after="240"/>
        <w:divId w:val="1453354881"/>
      </w:pPr>
      <w:r w:rsidRPr="004D56F9">
        <w:t xml:space="preserve">The Dashboard, which is </w:t>
      </w:r>
      <w:r w:rsidRPr="004D56F9">
        <w:rPr>
          <w:b/>
        </w:rPr>
        <w:t>your</w:t>
      </w:r>
      <w:r w:rsidRPr="004D56F9">
        <w:t xml:space="preserve"> system landing page, opens first thing every day.  It shows a list of</w:t>
      </w:r>
      <w:r w:rsidR="003E6D72" w:rsidRPr="003E6D72">
        <w:t xml:space="preserve"> </w:t>
      </w:r>
      <w:r w:rsidR="003E6D72" w:rsidRPr="004D56F9">
        <w:t xml:space="preserve">all of </w:t>
      </w:r>
      <w:r w:rsidR="003E6D72" w:rsidRPr="004D56F9">
        <w:rPr>
          <w:b/>
        </w:rPr>
        <w:t>your</w:t>
      </w:r>
      <w:r w:rsidR="003E6D72" w:rsidRPr="004D56F9">
        <w:t xml:space="preserve"> </w:t>
      </w:r>
      <w:r w:rsidR="00B6401A">
        <w:t>requests</w:t>
      </w:r>
      <w:r w:rsidR="00B6401A" w:rsidRPr="004D56F9">
        <w:t xml:space="preserve"> </w:t>
      </w:r>
      <w:r w:rsidR="003E6D72" w:rsidRPr="004D56F9">
        <w:t>in progress</w:t>
      </w:r>
      <w:r w:rsidRPr="004D56F9">
        <w:t xml:space="preserve">, and </w:t>
      </w:r>
      <w:r w:rsidR="006A1DD8">
        <w:t xml:space="preserve">a </w:t>
      </w:r>
      <w:r w:rsidR="00B6401A">
        <w:t xml:space="preserve">direct </w:t>
      </w:r>
      <w:r w:rsidRPr="004D56F9">
        <w:t>link to</w:t>
      </w:r>
      <w:r w:rsidR="003E6D72">
        <w:t xml:space="preserve"> each</w:t>
      </w:r>
      <w:r w:rsidRPr="004D56F9">
        <w:t xml:space="preserve">. </w:t>
      </w:r>
    </w:p>
    <w:p w14:paraId="71E233F4" w14:textId="77777777" w:rsidR="004D56F9" w:rsidRPr="004D56F9" w:rsidRDefault="003864C8" w:rsidP="004D56F9">
      <w:pPr>
        <w:spacing w:after="360"/>
        <w:divId w:val="1453354881"/>
        <w:rPr>
          <w:rFonts w:ascii="Arial" w:eastAsia="Times New Roman" w:hAnsi="Arial" w:cs="Arial"/>
          <w:color w:val="000000"/>
          <w:sz w:val="20"/>
          <w:szCs w:val="20"/>
        </w:rPr>
      </w:pPr>
      <w:r>
        <w:rPr>
          <w:rFonts w:ascii="Arial" w:eastAsia="Times New Roman" w:hAnsi="Arial" w:cs="Arial"/>
          <w:color w:val="000000"/>
          <w:sz w:val="20"/>
          <w:szCs w:val="20"/>
        </w:rPr>
        <w:pict w14:anchorId="74A797EA">
          <v:rect id="_x0000_i1026" style="width:468pt;height:1.5pt" o:hralign="center" o:hrstd="t" o:hrnoshade="t" o:hr="t" fillcolor="#a0a0a0" stroked="f"/>
        </w:pict>
      </w:r>
    </w:p>
    <w:p w14:paraId="0DF0063D" w14:textId="77777777" w:rsidR="004D56F9" w:rsidRPr="004D56F9" w:rsidRDefault="004D56F9" w:rsidP="004D56F9">
      <w:pPr>
        <w:divId w:val="1453354881"/>
      </w:pPr>
      <w:r w:rsidRPr="004D56F9">
        <w:t>Topics in this chapter</w:t>
      </w:r>
    </w:p>
    <w:p w14:paraId="4C2C0988" w14:textId="1875C380" w:rsidR="004D56F9" w:rsidRPr="004D56F9" w:rsidRDefault="003864C8" w:rsidP="004D56F9">
      <w:pPr>
        <w:spacing w:after="0"/>
        <w:divId w:val="1453354881"/>
        <w:rPr>
          <w:rFonts w:ascii="Arial" w:hAnsi="Arial" w:cs="Arial"/>
          <w:b/>
          <w:bCs/>
          <w:sz w:val="20"/>
          <w:szCs w:val="20"/>
        </w:rPr>
      </w:pPr>
      <w:hyperlink r:id="rId31" w:history="1">
        <w:r w:rsidR="004D56F9" w:rsidRPr="004D56F9">
          <w:rPr>
            <w:rFonts w:ascii="Arial" w:hAnsi="Arial" w:cs="Arial"/>
            <w:b/>
            <w:bCs/>
            <w:sz w:val="20"/>
            <w:szCs w:val="20"/>
          </w:rPr>
          <w:t xml:space="preserve">The </w:t>
        </w:r>
        <w:r w:rsidR="003568FE">
          <w:rPr>
            <w:rFonts w:ascii="Arial" w:hAnsi="Arial" w:cs="Arial"/>
            <w:b/>
            <w:bCs/>
            <w:sz w:val="20"/>
            <w:szCs w:val="20"/>
          </w:rPr>
          <w:t>Health Data System</w:t>
        </w:r>
        <w:r w:rsidR="004D56F9" w:rsidRPr="004D56F9">
          <w:rPr>
            <w:rFonts w:ascii="Arial" w:hAnsi="Arial" w:cs="Arial"/>
            <w:b/>
            <w:bCs/>
            <w:sz w:val="20"/>
            <w:szCs w:val="20"/>
          </w:rPr>
          <w:t xml:space="preserve"> Page</w:t>
        </w:r>
      </w:hyperlink>
    </w:p>
    <w:p w14:paraId="50768929" w14:textId="78D9D2AD" w:rsidR="004D56F9" w:rsidRPr="004D56F9" w:rsidRDefault="004D56F9" w:rsidP="004D56F9">
      <w:pPr>
        <w:spacing w:after="240"/>
        <w:divId w:val="1453354881"/>
      </w:pPr>
      <w:r w:rsidRPr="004D56F9">
        <w:t xml:space="preserve">The page layout carries throughout </w:t>
      </w:r>
      <w:r w:rsidR="003568FE">
        <w:t>HDS</w:t>
      </w:r>
      <w:r w:rsidRPr="004D56F9">
        <w:t>.</w:t>
      </w:r>
    </w:p>
    <w:p w14:paraId="6E78D32B" w14:textId="57742B23" w:rsidR="004D56F9" w:rsidRPr="004D56F9" w:rsidRDefault="003864C8" w:rsidP="004D56F9">
      <w:pPr>
        <w:spacing w:after="0"/>
        <w:divId w:val="1453354881"/>
        <w:rPr>
          <w:rFonts w:ascii="Arial" w:hAnsi="Arial" w:cs="Arial"/>
          <w:b/>
          <w:bCs/>
          <w:sz w:val="20"/>
          <w:szCs w:val="20"/>
        </w:rPr>
      </w:pPr>
      <w:hyperlink r:id="rId32" w:history="1">
        <w:r w:rsidR="003568FE">
          <w:rPr>
            <w:rFonts w:ascii="Arial" w:hAnsi="Arial" w:cs="Arial"/>
            <w:b/>
            <w:bCs/>
            <w:sz w:val="20"/>
            <w:szCs w:val="20"/>
          </w:rPr>
          <w:t>Health Data System</w:t>
        </w:r>
        <w:r w:rsidR="004D56F9" w:rsidRPr="004D56F9">
          <w:rPr>
            <w:rFonts w:ascii="Arial" w:hAnsi="Arial" w:cs="Arial"/>
            <w:b/>
            <w:bCs/>
            <w:sz w:val="20"/>
            <w:szCs w:val="20"/>
          </w:rPr>
          <w:t xml:space="preserve"> Queues</w:t>
        </w:r>
      </w:hyperlink>
    </w:p>
    <w:p w14:paraId="2C49FA54" w14:textId="1EA7B3F6" w:rsidR="004D56F9" w:rsidRPr="004D56F9" w:rsidRDefault="004D56F9" w:rsidP="004D56F9">
      <w:pPr>
        <w:spacing w:after="240"/>
        <w:divId w:val="1453354881"/>
      </w:pPr>
      <w:r w:rsidRPr="004D56F9">
        <w:t xml:space="preserve">The list of the </w:t>
      </w:r>
      <w:r w:rsidR="00B6401A">
        <w:t>request</w:t>
      </w:r>
      <w:r w:rsidRPr="004D56F9">
        <w:t xml:space="preserve">-based modules that comprise </w:t>
      </w:r>
      <w:r w:rsidR="003568FE">
        <w:t>HDS</w:t>
      </w:r>
      <w:r w:rsidRPr="004D56F9">
        <w:t>.</w:t>
      </w:r>
    </w:p>
    <w:p w14:paraId="2D153CF6" w14:textId="77777777" w:rsidR="004D56F9" w:rsidRPr="004D56F9" w:rsidRDefault="003864C8" w:rsidP="004D56F9">
      <w:pPr>
        <w:spacing w:after="0"/>
        <w:divId w:val="1453354881"/>
        <w:rPr>
          <w:rFonts w:ascii="Arial" w:hAnsi="Arial" w:cs="Arial"/>
          <w:b/>
          <w:bCs/>
          <w:sz w:val="20"/>
          <w:szCs w:val="20"/>
        </w:rPr>
      </w:pPr>
      <w:hyperlink r:id="rId33" w:history="1">
        <w:r w:rsidR="004D56F9" w:rsidRPr="004D56F9">
          <w:rPr>
            <w:rFonts w:ascii="Arial" w:hAnsi="Arial" w:cs="Arial"/>
            <w:b/>
            <w:bCs/>
            <w:sz w:val="20"/>
            <w:szCs w:val="20"/>
          </w:rPr>
          <w:t>Finding Content</w:t>
        </w:r>
      </w:hyperlink>
    </w:p>
    <w:p w14:paraId="22D0780B" w14:textId="22AF9A78" w:rsidR="004D56F9" w:rsidRPr="004D56F9" w:rsidRDefault="004D56F9" w:rsidP="004D56F9">
      <w:pPr>
        <w:divId w:val="1453354881"/>
      </w:pPr>
      <w:r w:rsidRPr="004D56F9">
        <w:t xml:space="preserve">An introduction to the options for searching </w:t>
      </w:r>
      <w:r w:rsidR="003568FE">
        <w:t>HDS</w:t>
      </w:r>
      <w:r w:rsidRPr="004D56F9">
        <w:t xml:space="preserve"> content.</w:t>
      </w:r>
    </w:p>
    <w:p w14:paraId="329A0D32" w14:textId="77777777" w:rsidR="004D56F9" w:rsidRPr="004D56F9" w:rsidRDefault="004D56F9" w:rsidP="004D56F9">
      <w:pPr>
        <w:spacing w:after="0"/>
        <w:divId w:val="1453354881"/>
        <w:rPr>
          <w:b/>
          <w:bCs/>
          <w:kern w:val="36"/>
          <w:sz w:val="48"/>
          <w:szCs w:val="48"/>
        </w:rPr>
      </w:pPr>
      <w:bookmarkStart w:id="47" w:name="_Toc457223589"/>
      <w:r w:rsidRPr="004D56F9">
        <w:br w:type="page"/>
      </w:r>
    </w:p>
    <w:p w14:paraId="5AF910C7" w14:textId="45C5A69D" w:rsidR="004D56F9" w:rsidRPr="004D56F9" w:rsidRDefault="004D56F9" w:rsidP="004D56F9">
      <w:pPr>
        <w:pStyle w:val="Heading2"/>
        <w:divId w:val="1453354881"/>
      </w:pPr>
      <w:r w:rsidRPr="004D56F9">
        <w:t xml:space="preserve">The </w:t>
      </w:r>
      <w:r w:rsidR="003568FE">
        <w:t>Health Data System</w:t>
      </w:r>
      <w:r w:rsidRPr="004D56F9">
        <w:t xml:space="preserve"> Page</w:t>
      </w:r>
      <w:bookmarkEnd w:id="47"/>
    </w:p>
    <w:p w14:paraId="2005856D" w14:textId="027814EF" w:rsidR="004D56F9" w:rsidRPr="004D56F9" w:rsidRDefault="003568FE" w:rsidP="004D56F9">
      <w:pPr>
        <w:spacing w:after="360"/>
        <w:divId w:val="1453354881"/>
      </w:pPr>
      <w:r>
        <w:t>HDS</w:t>
      </w:r>
      <w:r w:rsidR="004D56F9" w:rsidRPr="004D56F9">
        <w:t xml:space="preserve"> makes it easy to find your way around. All </w:t>
      </w:r>
      <w:del w:id="48" w:author="Sanija Shabani" w:date="2017-06-23T11:07:00Z">
        <w:r w:rsidR="004D56F9" w:rsidRPr="004D56F9" w:rsidDel="00237C00">
          <w:delText xml:space="preserve">of the </w:delText>
        </w:r>
      </w:del>
      <w:r w:rsidR="004D56F9" w:rsidRPr="004D56F9">
        <w:t>pages have a similar look and feel. The topics in this section point out the parts of the page and their use.</w:t>
      </w:r>
    </w:p>
    <w:p w14:paraId="38416803" w14:textId="40DC4B75" w:rsidR="004D56F9" w:rsidRPr="004D56F9" w:rsidRDefault="004D56F9" w:rsidP="004D56F9">
      <w:pPr>
        <w:spacing w:after="240"/>
        <w:divId w:val="1453354881"/>
      </w:pPr>
      <w:r w:rsidRPr="004D56F9">
        <w:t xml:space="preserve">The </w:t>
      </w:r>
      <w:r w:rsidR="003568FE">
        <w:t>HDS</w:t>
      </w:r>
      <w:r w:rsidRPr="004D56F9">
        <w:t xml:space="preserve"> page has three major elements: page banner, sidebar, and content space. The largest element of the page—the content space—displays the content of the selected module.</w:t>
      </w:r>
    </w:p>
    <w:p w14:paraId="40401168" w14:textId="07EED568" w:rsidR="004D56F9" w:rsidRPr="004D56F9" w:rsidRDefault="00B12EDB" w:rsidP="004D56F9">
      <w:pPr>
        <w:spacing w:after="360"/>
        <w:divId w:val="1453354881"/>
      </w:pPr>
      <w:ins w:id="49" w:author="Susan Ladwig" w:date="2017-06-22T15:40:00Z">
        <w:r>
          <w:rPr>
            <w:noProof/>
          </w:rPr>
          <w:drawing>
            <wp:inline distT="0" distB="0" distL="0" distR="0" wp14:anchorId="707DA1F0" wp14:editId="1D3D9456">
              <wp:extent cx="5943600" cy="40182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whdspage.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4018280"/>
                      </a:xfrm>
                      <a:prstGeom prst="rect">
                        <a:avLst/>
                      </a:prstGeom>
                    </pic:spPr>
                  </pic:pic>
                </a:graphicData>
              </a:graphic>
            </wp:inline>
          </w:drawing>
        </w:r>
      </w:ins>
      <w:commentRangeStart w:id="50"/>
      <w:del w:id="51" w:author="Susan Ladwig" w:date="2017-06-22T15:40:00Z">
        <w:r w:rsidR="00941B26" w:rsidDel="00B12EDB">
          <w:rPr>
            <w:noProof/>
          </w:rPr>
          <w:drawing>
            <wp:inline distT="0" distB="0" distL="0" distR="0" wp14:anchorId="4B00F043" wp14:editId="71EB0E7A">
              <wp:extent cx="5943600" cy="317754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Bactes Page Elements.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177540"/>
                      </a:xfrm>
                      <a:prstGeom prst="rect">
                        <a:avLst/>
                      </a:prstGeom>
                    </pic:spPr>
                  </pic:pic>
                </a:graphicData>
              </a:graphic>
            </wp:inline>
          </w:drawing>
        </w:r>
      </w:del>
      <w:commentRangeEnd w:id="50"/>
      <w:r w:rsidR="002A5CF0">
        <w:rPr>
          <w:rStyle w:val="CommentReference"/>
        </w:rPr>
        <w:commentReference w:id="50"/>
      </w:r>
    </w:p>
    <w:p w14:paraId="74E8A635" w14:textId="23BD646B" w:rsidR="004D56F9" w:rsidRPr="004D56F9" w:rsidRDefault="004D56F9" w:rsidP="004D56F9">
      <w:pPr>
        <w:divId w:val="1453354881"/>
      </w:pPr>
      <w:r w:rsidRPr="004D56F9">
        <w:t>The banner (top) and sidebar (left panel) form the page borders, and appear as standard elements throughout the system.</w:t>
      </w:r>
    </w:p>
    <w:p w14:paraId="1C3D40E2" w14:textId="5E47ABFB" w:rsidR="004D56F9" w:rsidRPr="004D56F9" w:rsidRDefault="003568FE" w:rsidP="004D56F9">
      <w:pPr>
        <w:pStyle w:val="Heading3"/>
        <w:divId w:val="1453354881"/>
      </w:pPr>
      <w:bookmarkStart w:id="52" w:name="_BACTES_360_Page"/>
      <w:bookmarkStart w:id="53" w:name="_Toc457223590"/>
      <w:bookmarkEnd w:id="52"/>
      <w:r>
        <w:t>HDS</w:t>
      </w:r>
      <w:r w:rsidR="004D56F9" w:rsidRPr="004D56F9">
        <w:t xml:space="preserve"> Page Banner</w:t>
      </w:r>
      <w:bookmarkEnd w:id="53"/>
    </w:p>
    <w:p w14:paraId="74EEDADE" w14:textId="29436538" w:rsidR="004D56F9" w:rsidRPr="004D56F9" w:rsidRDefault="004D56F9" w:rsidP="004D56F9">
      <w:pPr>
        <w:divId w:val="1453354881"/>
      </w:pPr>
      <w:r w:rsidRPr="004D56F9">
        <w:t xml:space="preserve">The banner is the top border of the page (screen). The </w:t>
      </w:r>
      <w:r w:rsidR="003E6D72">
        <w:t xml:space="preserve">sections </w:t>
      </w:r>
      <w:r w:rsidR="008340B8">
        <w:t xml:space="preserve">below </w:t>
      </w:r>
      <w:r w:rsidR="003E6D72">
        <w:t xml:space="preserve">describe </w:t>
      </w:r>
      <w:r w:rsidR="00B6401A">
        <w:t xml:space="preserve">its </w:t>
      </w:r>
      <w:r w:rsidR="003E6D72">
        <w:t>elements</w:t>
      </w:r>
      <w:r w:rsidR="008340B8">
        <w:t>.  These links</w:t>
      </w:r>
      <w:r w:rsidRPr="004D56F9">
        <w:t xml:space="preserve"> </w:t>
      </w:r>
      <w:r w:rsidR="003E6D72">
        <w:t xml:space="preserve">are available </w:t>
      </w:r>
      <w:r w:rsidRPr="004D56F9">
        <w:t xml:space="preserve">from anywhere you are in </w:t>
      </w:r>
      <w:r w:rsidR="003568FE">
        <w:t>HDS</w:t>
      </w:r>
      <w:r w:rsidRPr="004D56F9">
        <w:t>.</w:t>
      </w:r>
    </w:p>
    <w:p w14:paraId="0A4F5C68" w14:textId="76262008" w:rsidR="004D56F9" w:rsidRPr="004D56F9" w:rsidRDefault="00941B26" w:rsidP="00351ADD">
      <w:pPr>
        <w:keepNext/>
        <w:ind w:left="634"/>
        <w:divId w:val="1453354881"/>
      </w:pPr>
      <w:r>
        <w:rPr>
          <w:noProof/>
        </w:rPr>
        <w:drawing>
          <wp:inline distT="0" distB="0" distL="0" distR="0" wp14:anchorId="2C94F24D" wp14:editId="10309D8F">
            <wp:extent cx="4901184" cy="1078992"/>
            <wp:effectExtent l="0" t="0" r="0" b="698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Banner Frame.png"/>
                    <pic:cNvPicPr/>
                  </pic:nvPicPr>
                  <pic:blipFill>
                    <a:blip r:embed="rId36">
                      <a:extLst>
                        <a:ext uri="{28A0092B-C50C-407E-A947-70E740481C1C}">
                          <a14:useLocalDpi xmlns:a14="http://schemas.microsoft.com/office/drawing/2010/main" val="0"/>
                        </a:ext>
                      </a:extLst>
                    </a:blip>
                    <a:stretch>
                      <a:fillRect/>
                    </a:stretch>
                  </pic:blipFill>
                  <pic:spPr>
                    <a:xfrm>
                      <a:off x="0" y="0"/>
                      <a:ext cx="4901184" cy="1078992"/>
                    </a:xfrm>
                    <a:prstGeom prst="rect">
                      <a:avLst/>
                    </a:prstGeom>
                  </pic:spPr>
                </pic:pic>
              </a:graphicData>
            </a:graphic>
          </wp:inline>
        </w:drawing>
      </w:r>
    </w:p>
    <w:p w14:paraId="2198A8AC" w14:textId="77777777" w:rsidR="004D56F9" w:rsidRPr="004D56F9" w:rsidRDefault="004D56F9" w:rsidP="004D56F9">
      <w:pPr>
        <w:pStyle w:val="Heading4"/>
        <w:divId w:val="1453354881"/>
      </w:pPr>
      <w:bookmarkStart w:id="54" w:name="_Toc457223591"/>
      <w:r w:rsidRPr="004D56F9">
        <w:t>Logo</w:t>
      </w:r>
      <w:bookmarkEnd w:id="54"/>
    </w:p>
    <w:p w14:paraId="788B8C5F" w14:textId="198ECE97" w:rsidR="004D56F9" w:rsidRPr="004D56F9" w:rsidRDefault="004D56F9" w:rsidP="004D56F9">
      <w:pPr>
        <w:divId w:val="1453354881"/>
      </w:pPr>
      <w:r w:rsidRPr="004D56F9">
        <w:t xml:space="preserve">Click the logo from anywhere in </w:t>
      </w:r>
      <w:r w:rsidR="003568FE">
        <w:t>HDS</w:t>
      </w:r>
      <w:r w:rsidRPr="004D56F9">
        <w:t xml:space="preserve"> to return to your </w:t>
      </w:r>
      <w:r w:rsidRPr="004D56F9">
        <w:rPr>
          <w:rFonts w:ascii="Arial" w:hAnsi="Arial" w:cs="Arial"/>
          <w:b/>
          <w:bCs/>
          <w:color w:val="000000"/>
          <w:sz w:val="20"/>
          <w:szCs w:val="20"/>
        </w:rPr>
        <w:t>Dashboard</w:t>
      </w:r>
      <w:r w:rsidRPr="004D56F9">
        <w:t xml:space="preserve"> page.</w:t>
      </w:r>
    </w:p>
    <w:p w14:paraId="1C951A11" w14:textId="77777777" w:rsidR="004D56F9" w:rsidRPr="004D56F9" w:rsidRDefault="004D56F9" w:rsidP="004D56F9">
      <w:pPr>
        <w:pStyle w:val="Heading4"/>
        <w:divId w:val="1453354881"/>
      </w:pPr>
      <w:bookmarkStart w:id="55" w:name="_Toc457223592"/>
      <w:r w:rsidRPr="004D56F9">
        <w:t>New menu</w:t>
      </w:r>
      <w:bookmarkEnd w:id="55"/>
    </w:p>
    <w:p w14:paraId="1F15B3E7" w14:textId="77777777" w:rsidR="004D56F9" w:rsidRPr="004D56F9" w:rsidRDefault="004D56F9" w:rsidP="004D56F9">
      <w:pPr>
        <w:divId w:val="1453354881"/>
      </w:pPr>
      <w:r w:rsidRPr="004D56F9">
        <w:t xml:space="preserve">The </w:t>
      </w:r>
      <w:r w:rsidRPr="004D56F9">
        <w:rPr>
          <w:rFonts w:ascii="Arial" w:hAnsi="Arial" w:cs="Arial"/>
          <w:b/>
          <w:bCs/>
          <w:color w:val="000000"/>
          <w:sz w:val="20"/>
          <w:szCs w:val="20"/>
        </w:rPr>
        <w:t>New</w:t>
      </w:r>
      <w:r w:rsidRPr="004D56F9">
        <w:t xml:space="preserve"> button opens a menu.</w:t>
      </w:r>
    </w:p>
    <w:p w14:paraId="1EA36176" w14:textId="37EBB946" w:rsidR="004D56F9" w:rsidRPr="004D56F9" w:rsidRDefault="0086559A" w:rsidP="004D56F9">
      <w:pPr>
        <w:spacing w:after="480"/>
        <w:ind w:left="634"/>
        <w:divId w:val="1453354881"/>
        <w:rPr>
          <w:sz w:val="20"/>
          <w:szCs w:val="20"/>
        </w:rPr>
      </w:pPr>
      <w:r>
        <w:rPr>
          <w:noProof/>
          <w:sz w:val="20"/>
          <w:szCs w:val="20"/>
        </w:rPr>
        <w:drawing>
          <wp:inline distT="0" distB="0" distL="0" distR="0" wp14:anchorId="5BC80C7B" wp14:editId="0FF7BE0E">
            <wp:extent cx="3810330" cy="1958510"/>
            <wp:effectExtent l="0" t="0" r="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
                    <pic:cNvPicPr/>
                  </pic:nvPicPr>
                  <pic:blipFill>
                    <a:blip r:embed="rId37">
                      <a:extLst>
                        <a:ext uri="{28A0092B-C50C-407E-A947-70E740481C1C}">
                          <a14:useLocalDpi xmlns:a14="http://schemas.microsoft.com/office/drawing/2010/main" val="0"/>
                        </a:ext>
                      </a:extLst>
                    </a:blip>
                    <a:stretch>
                      <a:fillRect/>
                    </a:stretch>
                  </pic:blipFill>
                  <pic:spPr>
                    <a:xfrm>
                      <a:off x="0" y="0"/>
                      <a:ext cx="3810330" cy="1958510"/>
                    </a:xfrm>
                    <a:prstGeom prst="rect">
                      <a:avLst/>
                    </a:prstGeom>
                  </pic:spPr>
                </pic:pic>
              </a:graphicData>
            </a:graphic>
          </wp:inline>
        </w:drawing>
      </w:r>
    </w:p>
    <w:p w14:paraId="7CDEBCB6" w14:textId="5B9EAB79" w:rsidR="004D56F9" w:rsidRPr="004D56F9" w:rsidRDefault="004D56F9" w:rsidP="004D56F9">
      <w:pPr>
        <w:divId w:val="1453354881"/>
      </w:pPr>
      <w:r w:rsidRPr="004D56F9">
        <w:t xml:space="preserve">The menu is the initiation point for ingesting (creating) new </w:t>
      </w:r>
      <w:r w:rsidR="004952C4">
        <w:t>requests</w:t>
      </w:r>
      <w:r w:rsidRPr="004D56F9">
        <w:t>.</w:t>
      </w:r>
    </w:p>
    <w:p w14:paraId="07FA91F3" w14:textId="77777777" w:rsidR="004D56F9" w:rsidRPr="004D56F9" w:rsidRDefault="004D56F9" w:rsidP="004D56F9">
      <w:pPr>
        <w:pStyle w:val="Heading4"/>
        <w:divId w:val="1453354881"/>
      </w:pPr>
      <w:bookmarkStart w:id="56" w:name="_Toc457223593"/>
      <w:r w:rsidRPr="004D56F9">
        <w:t>Search box</w:t>
      </w:r>
      <w:bookmarkEnd w:id="56"/>
    </w:p>
    <w:p w14:paraId="32BDC642" w14:textId="712517A5" w:rsidR="004D56F9" w:rsidRPr="004D56F9" w:rsidRDefault="004D56F9" w:rsidP="004D56F9">
      <w:pPr>
        <w:spacing w:after="360"/>
        <w:divId w:val="1453354881"/>
      </w:pPr>
      <w:r w:rsidRPr="004D56F9">
        <w:t xml:space="preserve">Use the text box to perform </w:t>
      </w:r>
      <w:r w:rsidRPr="004D56F9">
        <w:rPr>
          <w:i/>
        </w:rPr>
        <w:t>global</w:t>
      </w:r>
      <w:r w:rsidRPr="004D56F9">
        <w:t xml:space="preserve"> searching of all </w:t>
      </w:r>
      <w:r w:rsidR="004952C4">
        <w:t>request</w:t>
      </w:r>
      <w:r w:rsidRPr="004D56F9">
        <w:t xml:space="preserve">-related information in the system. </w:t>
      </w:r>
      <w:r w:rsidR="008340B8">
        <w:t xml:space="preserve">After typing in the search request and clicking </w:t>
      </w:r>
      <w:r w:rsidR="008340B8" w:rsidRPr="00903118">
        <w:rPr>
          <w:b/>
          <w:i/>
        </w:rPr>
        <w:t>Enter</w:t>
      </w:r>
      <w:r w:rsidR="008340B8">
        <w:t>, t</w:t>
      </w:r>
      <w:r w:rsidRPr="004D56F9">
        <w:t xml:space="preserve">he </w:t>
      </w:r>
      <w:r w:rsidR="008340B8" w:rsidRPr="004D56F9">
        <w:rPr>
          <w:rFonts w:ascii="Arial" w:hAnsi="Arial" w:cs="Arial"/>
          <w:b/>
          <w:bCs/>
          <w:color w:val="000000"/>
          <w:sz w:val="20"/>
          <w:szCs w:val="20"/>
        </w:rPr>
        <w:t>Search</w:t>
      </w:r>
      <w:r w:rsidR="008340B8" w:rsidRPr="004D56F9">
        <w:t xml:space="preserve"> module </w:t>
      </w:r>
      <w:r w:rsidR="008340B8">
        <w:t xml:space="preserve">opens to display the </w:t>
      </w:r>
      <w:r w:rsidRPr="004D56F9">
        <w:t>results.</w:t>
      </w:r>
    </w:p>
    <w:p w14:paraId="356BA78C" w14:textId="77777777" w:rsidR="004D56F9" w:rsidRPr="004D56F9" w:rsidRDefault="004D56F9" w:rsidP="004D56F9">
      <w:pPr>
        <w:spacing w:after="360"/>
        <w:ind w:left="810"/>
        <w:divId w:val="1453354881"/>
      </w:pPr>
      <w:r w:rsidRPr="004D56F9">
        <w:rPr>
          <w:noProof/>
        </w:rPr>
        <w:drawing>
          <wp:anchor distT="0" distB="0" distL="114300" distR="114300" simplePos="0" relativeHeight="251666432" behindDoc="0" locked="0" layoutInCell="1" allowOverlap="1" wp14:anchorId="11B20485" wp14:editId="7564242D">
            <wp:simplePos x="0" y="0"/>
            <wp:positionH relativeFrom="column">
              <wp:posOffset>502920</wp:posOffset>
            </wp:positionH>
            <wp:positionV relativeFrom="paragraph">
              <wp:posOffset>10795</wp:posOffset>
            </wp:positionV>
            <wp:extent cx="265176" cy="246888"/>
            <wp:effectExtent l="0" t="0" r="1905" b="127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duotone>
                        <a:prstClr val="black"/>
                        <a:srgbClr val="00FFFF">
                          <a:tint val="45000"/>
                          <a:satMod val="400000"/>
                        </a:srgbClr>
                      </a:duotone>
                      <a:lum bright="20000" contrast="-20000"/>
                      <a:extLst>
                        <a:ext uri="{28A0092B-C50C-407E-A947-70E740481C1C}">
                          <a14:useLocalDpi xmlns:a14="http://schemas.microsoft.com/office/drawing/2010/main" val="0"/>
                        </a:ext>
                      </a:extLst>
                    </a:blip>
                    <a:srcRect/>
                    <a:stretch>
                      <a:fillRect/>
                    </a:stretch>
                  </pic:blipFill>
                  <pic:spPr bwMode="auto">
                    <a:xfrm>
                      <a:off x="0" y="0"/>
                      <a:ext cx="265176" cy="2468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D56F9">
        <w:rPr>
          <w:noProof/>
        </w:rPr>
        <mc:AlternateContent>
          <mc:Choice Requires="wps">
            <w:drawing>
              <wp:inline distT="0" distB="0" distL="0" distR="0" wp14:anchorId="1DCCC597" wp14:editId="53C4F36B">
                <wp:extent cx="3596640" cy="419100"/>
                <wp:effectExtent l="0" t="0" r="0" b="0"/>
                <wp:docPr id="203" name="Text Box 203"/>
                <wp:cNvGraphicFramePr/>
                <a:graphic xmlns:a="http://schemas.openxmlformats.org/drawingml/2006/main">
                  <a:graphicData uri="http://schemas.microsoft.com/office/word/2010/wordprocessingShape">
                    <wps:wsp>
                      <wps:cNvSpPr txBox="1"/>
                      <wps:spPr>
                        <a:xfrm>
                          <a:off x="0" y="0"/>
                          <a:ext cx="3596640" cy="419100"/>
                        </a:xfrm>
                        <a:prstGeom prst="rect">
                          <a:avLst/>
                        </a:prstGeom>
                        <a:noFill/>
                        <a:ln w="6350">
                          <a:noFill/>
                        </a:ln>
                        <a:effectLst/>
                      </wps:spPr>
                      <wps:txbx>
                        <w:txbxContent>
                          <w:p w14:paraId="0843B1A7" w14:textId="77777777" w:rsidR="003864C8" w:rsidRPr="00A00EFE" w:rsidRDefault="003864C8" w:rsidP="004D56F9">
                            <w:pPr>
                              <w:pBdr>
                                <w:bottom w:val="single" w:sz="6" w:space="8" w:color="009999"/>
                              </w:pBdr>
                              <w:rPr>
                                <w:rFonts w:ascii="Arial" w:hAnsi="Arial" w:cs="Arial"/>
                                <w:sz w:val="20"/>
                                <w:szCs w:val="20"/>
                              </w:rPr>
                            </w:pPr>
                            <w:r>
                              <w:rPr>
                                <w:rFonts w:ascii="Arial" w:hAnsi="Arial" w:cs="Arial"/>
                                <w:sz w:val="20"/>
                                <w:szCs w:val="20"/>
                              </w:rPr>
                              <w:t>You must have permission to view any s</w:t>
                            </w:r>
                            <w:r w:rsidRPr="004D273D">
                              <w:rPr>
                                <w:rFonts w:ascii="Arial" w:hAnsi="Arial" w:cs="Arial"/>
                                <w:sz w:val="20"/>
                                <w:szCs w:val="20"/>
                              </w:rPr>
                              <w:t>earch result</w:t>
                            </w:r>
                            <w:r>
                              <w:rPr>
                                <w:rFonts w:ascii="Arial" w:hAnsi="Arial" w:cs="Arial"/>
                                <w:sz w:val="20"/>
                                <w:szCs w:val="20"/>
                              </w:rPr>
                              <w:t>.</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a:graphicData>
                </a:graphic>
              </wp:inline>
            </w:drawing>
          </mc:Choice>
          <mc:Fallback>
            <w:pict>
              <v:shape w14:anchorId="1DCCC597" id="Text Box 203" o:spid="_x0000_s1031" type="#_x0000_t202" style="width:283.2pt;height: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" filled="f" stroked="f" strokeweight=".5pt">
                <v:textbox inset=",7.2pt,,0">
                  <w:txbxContent>
                    <w:p w14:paraId="0843B1A7" w14:textId="77777777" w:rsidR="003864C8" w:rsidRPr="00A00EFE" w:rsidRDefault="003864C8" w:rsidP="004D56F9">
                      <w:pPr>
                        <w:pBdr>
                          <w:bottom w:val="single" w:sz="6" w:space="8" w:color="009999"/>
                        </w:pBdr>
                        <w:rPr>
                          <w:rFonts w:ascii="Arial" w:hAnsi="Arial" w:cs="Arial"/>
                          <w:sz w:val="20"/>
                          <w:szCs w:val="20"/>
                        </w:rPr>
                      </w:pPr>
                      <w:r>
                        <w:rPr>
                          <w:rFonts w:ascii="Arial" w:hAnsi="Arial" w:cs="Arial"/>
                          <w:sz w:val="20"/>
                          <w:szCs w:val="20"/>
                        </w:rPr>
                        <w:t>You must have permission to view any s</w:t>
                      </w:r>
                      <w:r w:rsidRPr="004D273D">
                        <w:rPr>
                          <w:rFonts w:ascii="Arial" w:hAnsi="Arial" w:cs="Arial"/>
                          <w:sz w:val="20"/>
                          <w:szCs w:val="20"/>
                        </w:rPr>
                        <w:t>earch result</w:t>
                      </w:r>
                      <w:r>
                        <w:rPr>
                          <w:rFonts w:ascii="Arial" w:hAnsi="Arial" w:cs="Arial"/>
                          <w:sz w:val="20"/>
                          <w:szCs w:val="20"/>
                        </w:rPr>
                        <w:t>.</w:t>
                      </w:r>
                    </w:p>
                  </w:txbxContent>
                </v:textbox>
                <w10:anchorlock/>
              </v:shape>
            </w:pict>
          </mc:Fallback>
        </mc:AlternateContent>
      </w:r>
    </w:p>
    <w:p w14:paraId="7E0769F7" w14:textId="77777777" w:rsidR="004D56F9" w:rsidRPr="004D56F9" w:rsidRDefault="004D56F9" w:rsidP="004D56F9">
      <w:pPr>
        <w:spacing w:after="360"/>
        <w:divId w:val="1453354881"/>
      </w:pPr>
      <w:r w:rsidRPr="004D56F9">
        <w:t xml:space="preserve">For more information, please go to the </w:t>
      </w:r>
      <w:r w:rsidRPr="004D56F9">
        <w:rPr>
          <w:b/>
          <w:i/>
        </w:rPr>
        <w:t xml:space="preserve">Search </w:t>
      </w:r>
      <w:r w:rsidRPr="004D56F9">
        <w:t>section in this guide.</w:t>
      </w:r>
    </w:p>
    <w:p w14:paraId="7D792D33" w14:textId="77777777" w:rsidR="004D56F9" w:rsidRPr="004D56F9" w:rsidRDefault="004D56F9" w:rsidP="004D56F9">
      <w:pPr>
        <w:pStyle w:val="Heading3"/>
        <w:divId w:val="1453354881"/>
      </w:pPr>
      <w:bookmarkStart w:id="57" w:name="_Page_Sidebar"/>
      <w:bookmarkStart w:id="58" w:name="_Toc457223594"/>
      <w:bookmarkEnd w:id="57"/>
      <w:r w:rsidRPr="004D56F9">
        <w:t>Page Sidebar</w:t>
      </w:r>
      <w:bookmarkEnd w:id="58"/>
    </w:p>
    <w:p w14:paraId="2CC80320" w14:textId="16984801" w:rsidR="004D56F9" w:rsidRPr="004D56F9" w:rsidRDefault="004D56F9" w:rsidP="004D56F9">
      <w:pPr>
        <w:keepNext/>
        <w:spacing w:after="360"/>
        <w:divId w:val="1453354881"/>
      </w:pPr>
      <w:r w:rsidRPr="004D56F9">
        <w:t xml:space="preserve">The sidebar, which forms the left border of the page, is available on every </w:t>
      </w:r>
      <w:r w:rsidR="003568FE">
        <w:t>HDS</w:t>
      </w:r>
      <w:r w:rsidRPr="004D56F9">
        <w:t xml:space="preserve"> page. The sidebar consists of two frames.</w:t>
      </w:r>
    </w:p>
    <w:p w14:paraId="102CB75F" w14:textId="4C9E5745" w:rsidR="004D56F9" w:rsidRPr="004D56F9" w:rsidRDefault="00B12EDB" w:rsidP="004D56F9">
      <w:pPr>
        <w:spacing w:after="480"/>
        <w:ind w:left="1440"/>
        <w:divId w:val="1453354881"/>
      </w:pPr>
      <w:ins w:id="59" w:author="Susan Ladwig" w:date="2017-06-22T15:44:00Z">
        <w:r>
          <w:rPr>
            <w:noProof/>
          </w:rPr>
          <w:drawing>
            <wp:inline distT="0" distB="0" distL="0" distR="0" wp14:anchorId="7186D6B1" wp14:editId="52455436">
              <wp:extent cx="2591025" cy="422946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ewnav.png"/>
                      <pic:cNvPicPr/>
                    </pic:nvPicPr>
                    <pic:blipFill>
                      <a:blip r:embed="rId39">
                        <a:extLst>
                          <a:ext uri="{28A0092B-C50C-407E-A947-70E740481C1C}">
                            <a14:useLocalDpi xmlns:a14="http://schemas.microsoft.com/office/drawing/2010/main" val="0"/>
                          </a:ext>
                        </a:extLst>
                      </a:blip>
                      <a:stretch>
                        <a:fillRect/>
                      </a:stretch>
                    </pic:blipFill>
                    <pic:spPr>
                      <a:xfrm>
                        <a:off x="0" y="0"/>
                        <a:ext cx="2591025" cy="4229467"/>
                      </a:xfrm>
                      <a:prstGeom prst="rect">
                        <a:avLst/>
                      </a:prstGeom>
                    </pic:spPr>
                  </pic:pic>
                </a:graphicData>
              </a:graphic>
            </wp:inline>
          </w:drawing>
        </w:r>
      </w:ins>
      <w:commentRangeStart w:id="60"/>
      <w:del w:id="61" w:author="Susan Ladwig" w:date="2017-06-22T15:43:00Z">
        <w:r w:rsidR="004D56F9" w:rsidRPr="004D56F9" w:rsidDel="00B12EDB">
          <w:rPr>
            <w:noProof/>
          </w:rPr>
          <w:drawing>
            <wp:inline distT="0" distB="0" distL="0" distR="0" wp14:anchorId="45BB273D" wp14:editId="178A9654">
              <wp:extent cx="2450592" cy="3236976"/>
              <wp:effectExtent l="0" t="0" r="6985" b="190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40">
                        <a:extLst>
                          <a:ext uri="{28A0092B-C50C-407E-A947-70E740481C1C}">
                            <a14:useLocalDpi xmlns:a14="http://schemas.microsoft.com/office/drawing/2010/main" val="0"/>
                          </a:ext>
                        </a:extLst>
                      </a:blip>
                      <a:stretch>
                        <a:fillRect/>
                      </a:stretch>
                    </pic:blipFill>
                    <pic:spPr>
                      <a:xfrm>
                        <a:off x="0" y="0"/>
                        <a:ext cx="2450592" cy="3236976"/>
                      </a:xfrm>
                      <a:prstGeom prst="rect">
                        <a:avLst/>
                      </a:prstGeom>
                    </pic:spPr>
                  </pic:pic>
                </a:graphicData>
              </a:graphic>
            </wp:inline>
          </w:drawing>
        </w:r>
      </w:del>
      <w:commentRangeEnd w:id="60"/>
      <w:r w:rsidR="002A5CF0">
        <w:rPr>
          <w:rStyle w:val="CommentReference"/>
        </w:rPr>
        <w:commentReference w:id="60"/>
      </w:r>
    </w:p>
    <w:p w14:paraId="1E837BB3" w14:textId="77777777" w:rsidR="004D56F9" w:rsidRPr="004D56F9" w:rsidRDefault="004D56F9" w:rsidP="004D56F9">
      <w:pPr>
        <w:spacing w:after="0"/>
        <w:divId w:val="1453354881"/>
        <w:rPr>
          <w: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0"/>
        <w:gridCol w:w="7830"/>
      </w:tblGrid>
      <w:tr w:rsidR="004D56F9" w:rsidRPr="004D56F9" w14:paraId="0454D7C3" w14:textId="77777777" w:rsidTr="004D56F9">
        <w:trPr>
          <w:divId w:val="1453354881"/>
          <w:cantSplit/>
          <w:tblCellSpacing w:w="15" w:type="dxa"/>
        </w:trPr>
        <w:tc>
          <w:tcPr>
            <w:tcW w:w="1485" w:type="dxa"/>
            <w:vAlign w:val="center"/>
          </w:tcPr>
          <w:p w14:paraId="352D40BE" w14:textId="77777777" w:rsidR="004D56F9" w:rsidRPr="004D56F9" w:rsidRDefault="004D56F9" w:rsidP="004D56F9">
            <w:pPr>
              <w:keepNext/>
              <w:spacing w:after="0"/>
              <w:rPr>
                <w:i/>
              </w:rPr>
            </w:pPr>
            <w:r w:rsidRPr="004D56F9">
              <w:rPr>
                <w:i/>
              </w:rPr>
              <w:t>Sidebar frames</w:t>
            </w:r>
          </w:p>
        </w:tc>
        <w:tc>
          <w:tcPr>
            <w:tcW w:w="7785" w:type="dxa"/>
            <w:vAlign w:val="center"/>
          </w:tcPr>
          <w:p w14:paraId="24199423" w14:textId="77777777" w:rsidR="004D56F9" w:rsidRPr="004D56F9" w:rsidRDefault="004D56F9" w:rsidP="004D56F9">
            <w:pPr>
              <w:keepNext/>
              <w:spacing w:after="0"/>
            </w:pPr>
          </w:p>
        </w:tc>
      </w:tr>
      <w:tr w:rsidR="004D56F9" w:rsidRPr="004D56F9" w14:paraId="561A6D65" w14:textId="77777777" w:rsidTr="004D56F9">
        <w:trPr>
          <w:divId w:val="1453354881"/>
          <w:cantSplit/>
          <w:tblCellSpacing w:w="15" w:type="dxa"/>
        </w:trPr>
        <w:tc>
          <w:tcPr>
            <w:tcW w:w="1485" w:type="dxa"/>
            <w:tcBorders>
              <w:right w:val="single" w:sz="12" w:space="0" w:color="767171" w:themeColor="background2" w:themeShade="80"/>
            </w:tcBorders>
            <w:hideMark/>
          </w:tcPr>
          <w:p w14:paraId="45E60D89" w14:textId="77777777" w:rsidR="004D56F9" w:rsidRPr="004D56F9" w:rsidRDefault="004D56F9" w:rsidP="004D56F9">
            <w:pPr>
              <w:rPr>
                <w:b/>
                <w:sz w:val="22"/>
                <w:szCs w:val="22"/>
              </w:rPr>
            </w:pPr>
            <w:r w:rsidRPr="004D56F9">
              <w:rPr>
                <w:b/>
                <w:sz w:val="22"/>
                <w:szCs w:val="22"/>
              </w:rPr>
              <w:t>User Profile</w:t>
            </w:r>
          </w:p>
        </w:tc>
        <w:tc>
          <w:tcPr>
            <w:tcW w:w="7785" w:type="dxa"/>
            <w:vAlign w:val="center"/>
            <w:hideMark/>
          </w:tcPr>
          <w:p w14:paraId="25A2155E" w14:textId="4FBC948E" w:rsidR="004D56F9" w:rsidRPr="004D56F9" w:rsidRDefault="004D56F9">
            <w:pPr>
              <w:spacing w:after="240"/>
            </w:pPr>
            <w:r w:rsidRPr="004D56F9">
              <w:t>Identifies you as the logged-in user. The frame makes available a menu of user actions.</w:t>
            </w:r>
          </w:p>
        </w:tc>
      </w:tr>
      <w:tr w:rsidR="004D56F9" w:rsidRPr="004D56F9" w14:paraId="03E5E83B" w14:textId="77777777" w:rsidTr="004D56F9">
        <w:trPr>
          <w:divId w:val="1453354881"/>
          <w:cantSplit/>
          <w:tblCellSpacing w:w="15" w:type="dxa"/>
        </w:trPr>
        <w:tc>
          <w:tcPr>
            <w:tcW w:w="1485" w:type="dxa"/>
            <w:tcBorders>
              <w:right w:val="single" w:sz="12" w:space="0" w:color="767171" w:themeColor="background2" w:themeShade="80"/>
            </w:tcBorders>
            <w:hideMark/>
          </w:tcPr>
          <w:p w14:paraId="4EE3A903" w14:textId="77777777" w:rsidR="004D56F9" w:rsidRPr="004D56F9" w:rsidRDefault="004D56F9" w:rsidP="004D56F9">
            <w:pPr>
              <w:rPr>
                <w:b/>
                <w:sz w:val="22"/>
                <w:szCs w:val="22"/>
              </w:rPr>
            </w:pPr>
            <w:r w:rsidRPr="004D56F9">
              <w:rPr>
                <w:b/>
                <w:sz w:val="22"/>
                <w:szCs w:val="22"/>
              </w:rPr>
              <w:t>Navigation</w:t>
            </w:r>
          </w:p>
        </w:tc>
        <w:tc>
          <w:tcPr>
            <w:tcW w:w="7785" w:type="dxa"/>
            <w:vAlign w:val="center"/>
            <w:hideMark/>
          </w:tcPr>
          <w:p w14:paraId="0ED7B275" w14:textId="6B0F1D56" w:rsidR="004D56F9" w:rsidRPr="004D56F9" w:rsidRDefault="004D56F9" w:rsidP="004D56F9">
            <w:pPr>
              <w:spacing w:after="360"/>
            </w:pPr>
            <w:r w:rsidRPr="004D56F9">
              <w:t xml:space="preserve">Shows the list of implemented and future </w:t>
            </w:r>
            <w:r w:rsidR="003568FE">
              <w:t>HDS</w:t>
            </w:r>
            <w:r w:rsidRPr="004D56F9">
              <w:t xml:space="preserve"> modules. You see only the modules to which you have access.</w:t>
            </w:r>
          </w:p>
        </w:tc>
      </w:tr>
    </w:tbl>
    <w:p w14:paraId="260ADBFA" w14:textId="77777777" w:rsidR="004D56F9" w:rsidRPr="004D56F9" w:rsidRDefault="004D56F9" w:rsidP="00BC234A">
      <w:pPr>
        <w:pStyle w:val="Heading4"/>
        <w:divId w:val="1453354881"/>
      </w:pPr>
      <w:bookmarkStart w:id="62" w:name="_Toc457223595"/>
      <w:r w:rsidRPr="004D56F9">
        <w:t>User Profile Frame</w:t>
      </w:r>
      <w:bookmarkEnd w:id="62"/>
    </w:p>
    <w:p w14:paraId="09A5D6AC" w14:textId="77777777" w:rsidR="004D56F9" w:rsidRPr="004D56F9" w:rsidRDefault="004D56F9" w:rsidP="004D56F9">
      <w:pPr>
        <w:keepNext/>
        <w:spacing w:after="360"/>
        <w:divId w:val="1453354881"/>
      </w:pPr>
      <w:r w:rsidRPr="004D56F9">
        <w:t>The Profile menu makes available a small set of actions.</w:t>
      </w:r>
    </w:p>
    <w:p w14:paraId="3A293796" w14:textId="77777777" w:rsidR="004D56F9" w:rsidRPr="004D56F9" w:rsidRDefault="004D56F9" w:rsidP="004D56F9">
      <w:pPr>
        <w:spacing w:after="360"/>
        <w:ind w:left="1530"/>
        <w:divId w:val="1453354881"/>
      </w:pPr>
      <w:r w:rsidRPr="004D56F9">
        <w:rPr>
          <w:noProof/>
        </w:rPr>
        <w:drawing>
          <wp:inline distT="0" distB="0" distL="0" distR="0" wp14:anchorId="394A0462" wp14:editId="6796E576">
            <wp:extent cx="2103120" cy="1536192"/>
            <wp:effectExtent l="0" t="0" r="0" b="698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41">
                      <a:extLst>
                        <a:ext uri="{28A0092B-C50C-407E-A947-70E740481C1C}">
                          <a14:useLocalDpi xmlns:a14="http://schemas.microsoft.com/office/drawing/2010/main" val="0"/>
                        </a:ext>
                      </a:extLst>
                    </a:blip>
                    <a:stretch>
                      <a:fillRect/>
                    </a:stretch>
                  </pic:blipFill>
                  <pic:spPr>
                    <a:xfrm>
                      <a:off x="0" y="0"/>
                      <a:ext cx="2103120" cy="1536192"/>
                    </a:xfrm>
                    <a:prstGeom prst="rect">
                      <a:avLst/>
                    </a:prstGeom>
                  </pic:spPr>
                </pic:pic>
              </a:graphicData>
            </a:graphic>
          </wp:inline>
        </w:drawing>
      </w:r>
    </w:p>
    <w:p w14:paraId="5A464AAF" w14:textId="77777777" w:rsidR="004D56F9" w:rsidRPr="004D56F9" w:rsidRDefault="004D56F9" w:rsidP="004D56F9">
      <w:pPr>
        <w:keepNext/>
        <w:divId w:val="1453354881"/>
        <w:rPr>
          <w: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0"/>
        <w:gridCol w:w="5130"/>
      </w:tblGrid>
      <w:tr w:rsidR="004D56F9" w:rsidRPr="004D56F9" w14:paraId="1A1AC3B1" w14:textId="77777777" w:rsidTr="004D56F9">
        <w:trPr>
          <w:divId w:val="1453354881"/>
          <w:cantSplit/>
          <w:tblCellSpacing w:w="15" w:type="dxa"/>
        </w:trPr>
        <w:tc>
          <w:tcPr>
            <w:tcW w:w="1395" w:type="dxa"/>
          </w:tcPr>
          <w:p w14:paraId="55AC0991" w14:textId="77777777" w:rsidR="004D56F9" w:rsidRPr="004D56F9" w:rsidRDefault="004D56F9" w:rsidP="004D56F9">
            <w:pPr>
              <w:keepNext/>
              <w:spacing w:before="120" w:after="0"/>
              <w:rPr>
                <w:i/>
                <w:sz w:val="22"/>
                <w:szCs w:val="22"/>
              </w:rPr>
            </w:pPr>
            <w:r w:rsidRPr="004D56F9">
              <w:rPr>
                <w:i/>
                <w:sz w:val="22"/>
                <w:szCs w:val="22"/>
              </w:rPr>
              <w:t>Profile menu options</w:t>
            </w:r>
          </w:p>
        </w:tc>
        <w:tc>
          <w:tcPr>
            <w:tcW w:w="5085" w:type="dxa"/>
            <w:vAlign w:val="center"/>
          </w:tcPr>
          <w:p w14:paraId="43F7F264" w14:textId="77777777" w:rsidR="004D56F9" w:rsidRPr="004D56F9" w:rsidRDefault="004D56F9" w:rsidP="004D56F9">
            <w:pPr>
              <w:keepNext/>
            </w:pPr>
          </w:p>
        </w:tc>
      </w:tr>
      <w:tr w:rsidR="004D56F9" w:rsidRPr="004D56F9" w14:paraId="41484DF8" w14:textId="77777777" w:rsidTr="004D56F9">
        <w:trPr>
          <w:divId w:val="1453354881"/>
          <w:cantSplit/>
          <w:tblCellSpacing w:w="15" w:type="dxa"/>
        </w:trPr>
        <w:tc>
          <w:tcPr>
            <w:tcW w:w="1395" w:type="dxa"/>
            <w:tcBorders>
              <w:right w:val="single" w:sz="12" w:space="0" w:color="767171" w:themeColor="background2" w:themeShade="80"/>
            </w:tcBorders>
            <w:hideMark/>
          </w:tcPr>
          <w:p w14:paraId="0FD21D38" w14:textId="77777777" w:rsidR="004D56F9" w:rsidRPr="004D56F9" w:rsidRDefault="004D56F9" w:rsidP="004D56F9">
            <w:pPr>
              <w:spacing w:before="120"/>
              <w:rPr>
                <w:b/>
                <w:sz w:val="22"/>
                <w:szCs w:val="22"/>
              </w:rPr>
            </w:pPr>
            <w:r w:rsidRPr="004D56F9">
              <w:rPr>
                <w:b/>
                <w:sz w:val="22"/>
                <w:szCs w:val="22"/>
              </w:rPr>
              <w:t>Profile</w:t>
            </w:r>
          </w:p>
        </w:tc>
        <w:tc>
          <w:tcPr>
            <w:tcW w:w="5085" w:type="dxa"/>
            <w:hideMark/>
          </w:tcPr>
          <w:p w14:paraId="0AB79E80" w14:textId="77777777" w:rsidR="004D56F9" w:rsidRPr="004D56F9" w:rsidRDefault="004D56F9" w:rsidP="004D56F9">
            <w:r w:rsidRPr="004D56F9">
              <w:t>Opens your profile page.</w:t>
            </w:r>
          </w:p>
        </w:tc>
      </w:tr>
      <w:tr w:rsidR="004D56F9" w:rsidRPr="004D56F9" w14:paraId="27B903B5" w14:textId="77777777" w:rsidTr="004D56F9">
        <w:trPr>
          <w:divId w:val="1453354881"/>
          <w:cantSplit/>
          <w:tblCellSpacing w:w="15" w:type="dxa"/>
        </w:trPr>
        <w:tc>
          <w:tcPr>
            <w:tcW w:w="1395" w:type="dxa"/>
            <w:tcBorders>
              <w:right w:val="single" w:sz="12" w:space="0" w:color="767171" w:themeColor="background2" w:themeShade="80"/>
            </w:tcBorders>
            <w:hideMark/>
          </w:tcPr>
          <w:p w14:paraId="0DE40926" w14:textId="77777777" w:rsidR="004D56F9" w:rsidRPr="004D56F9" w:rsidRDefault="004D56F9" w:rsidP="004D56F9">
            <w:pPr>
              <w:spacing w:before="120"/>
              <w:rPr>
                <w:rFonts w:eastAsia="Times New Roman"/>
                <w:b/>
                <w:sz w:val="22"/>
                <w:szCs w:val="22"/>
              </w:rPr>
            </w:pPr>
            <w:r w:rsidRPr="004D56F9">
              <w:rPr>
                <w:rFonts w:eastAsia="Times New Roman"/>
                <w:b/>
                <w:sz w:val="22"/>
                <w:szCs w:val="22"/>
              </w:rPr>
              <w:t>Preferences</w:t>
            </w:r>
          </w:p>
        </w:tc>
        <w:tc>
          <w:tcPr>
            <w:tcW w:w="5085" w:type="dxa"/>
            <w:hideMark/>
          </w:tcPr>
          <w:p w14:paraId="003FB96C" w14:textId="77777777" w:rsidR="004D56F9" w:rsidRPr="004D56F9" w:rsidRDefault="004D56F9" w:rsidP="004D56F9">
            <w:pPr>
              <w:spacing w:before="120"/>
              <w:rPr>
                <w:rFonts w:eastAsia="Times New Roman"/>
              </w:rPr>
            </w:pPr>
            <w:r w:rsidRPr="004D56F9">
              <w:rPr>
                <w:rFonts w:eastAsia="Times New Roman"/>
                <w:b/>
                <w:color w:val="767171" w:themeColor="background2" w:themeShade="80"/>
                <w:sz w:val="22"/>
                <w:szCs w:val="22"/>
              </w:rPr>
              <w:t>---Future Release---</w:t>
            </w:r>
            <w:r w:rsidRPr="004D56F9">
              <w:rPr>
                <w:rFonts w:eastAsia="Times New Roman"/>
                <w:color w:val="767171" w:themeColor="background2" w:themeShade="80"/>
                <w:sz w:val="22"/>
                <w:szCs w:val="22"/>
              </w:rPr>
              <w:t xml:space="preserve"> </w:t>
            </w:r>
            <w:r w:rsidRPr="004D56F9">
              <w:rPr>
                <w:rFonts w:eastAsia="Times New Roman"/>
                <w:color w:val="33CCCC"/>
                <w:sz w:val="22"/>
                <w:szCs w:val="22"/>
              </w:rPr>
              <w:br/>
            </w:r>
            <w:r w:rsidRPr="004D56F9">
              <w:rPr>
                <w:rFonts w:eastAsia="Times New Roman"/>
              </w:rPr>
              <w:t xml:space="preserve">Sets options for displaying content. </w:t>
            </w:r>
          </w:p>
        </w:tc>
      </w:tr>
      <w:tr w:rsidR="004D56F9" w:rsidRPr="004D56F9" w14:paraId="5BE32356" w14:textId="77777777" w:rsidTr="004D56F9">
        <w:trPr>
          <w:divId w:val="1453354881"/>
          <w:cantSplit/>
          <w:tblCellSpacing w:w="15" w:type="dxa"/>
        </w:trPr>
        <w:tc>
          <w:tcPr>
            <w:tcW w:w="1395" w:type="dxa"/>
            <w:tcBorders>
              <w:right w:val="single" w:sz="12" w:space="0" w:color="767171" w:themeColor="background2" w:themeShade="80"/>
            </w:tcBorders>
            <w:hideMark/>
          </w:tcPr>
          <w:p w14:paraId="7FCFF551" w14:textId="77777777" w:rsidR="004D56F9" w:rsidRPr="004D56F9" w:rsidRDefault="004D56F9" w:rsidP="004D56F9">
            <w:pPr>
              <w:spacing w:before="120"/>
              <w:rPr>
                <w:b/>
                <w:sz w:val="22"/>
                <w:szCs w:val="22"/>
              </w:rPr>
            </w:pPr>
            <w:r w:rsidRPr="004D56F9">
              <w:rPr>
                <w:b/>
                <w:sz w:val="22"/>
                <w:szCs w:val="22"/>
              </w:rPr>
              <w:t>Help</w:t>
            </w:r>
          </w:p>
        </w:tc>
        <w:tc>
          <w:tcPr>
            <w:tcW w:w="5085" w:type="dxa"/>
            <w:hideMark/>
          </w:tcPr>
          <w:p w14:paraId="68032659" w14:textId="3DE55751" w:rsidR="004D56F9" w:rsidRPr="004D56F9" w:rsidRDefault="004D56F9" w:rsidP="004D56F9">
            <w:pPr>
              <w:spacing w:before="120"/>
            </w:pPr>
            <w:r w:rsidRPr="004D56F9">
              <w:t>Links to the Help pages (</w:t>
            </w:r>
            <w:r w:rsidR="003568FE">
              <w:t>HDS</w:t>
            </w:r>
            <w:r w:rsidRPr="004D56F9">
              <w:t xml:space="preserve"> User Guide).</w:t>
            </w:r>
          </w:p>
        </w:tc>
      </w:tr>
      <w:tr w:rsidR="004D56F9" w:rsidRPr="004D56F9" w14:paraId="6A4DF708" w14:textId="77777777" w:rsidTr="004D56F9">
        <w:trPr>
          <w:divId w:val="1453354881"/>
          <w:cantSplit/>
          <w:tblCellSpacing w:w="15" w:type="dxa"/>
        </w:trPr>
        <w:tc>
          <w:tcPr>
            <w:tcW w:w="1395" w:type="dxa"/>
            <w:tcBorders>
              <w:right w:val="single" w:sz="12" w:space="0" w:color="767171" w:themeColor="background2" w:themeShade="80"/>
            </w:tcBorders>
            <w:hideMark/>
          </w:tcPr>
          <w:p w14:paraId="33CF6F83" w14:textId="77777777" w:rsidR="004D56F9" w:rsidRPr="004D56F9" w:rsidRDefault="004D56F9" w:rsidP="004D56F9">
            <w:pPr>
              <w:spacing w:before="120"/>
              <w:rPr>
                <w:b/>
                <w:sz w:val="22"/>
                <w:szCs w:val="22"/>
              </w:rPr>
            </w:pPr>
            <w:r w:rsidRPr="004D56F9">
              <w:rPr>
                <w:b/>
                <w:sz w:val="22"/>
                <w:szCs w:val="22"/>
              </w:rPr>
              <w:t>Logout</w:t>
            </w:r>
          </w:p>
        </w:tc>
        <w:tc>
          <w:tcPr>
            <w:tcW w:w="5085" w:type="dxa"/>
            <w:hideMark/>
          </w:tcPr>
          <w:p w14:paraId="37F5C331" w14:textId="225387A2" w:rsidR="004D56F9" w:rsidRPr="004D56F9" w:rsidRDefault="004D56F9" w:rsidP="004D56F9">
            <w:pPr>
              <w:spacing w:before="120"/>
            </w:pPr>
            <w:r w:rsidRPr="004D56F9">
              <w:t xml:space="preserve">Closes your </w:t>
            </w:r>
            <w:r w:rsidR="003568FE">
              <w:t>HDS</w:t>
            </w:r>
            <w:r w:rsidRPr="004D56F9">
              <w:t xml:space="preserve"> session.</w:t>
            </w:r>
          </w:p>
        </w:tc>
      </w:tr>
    </w:tbl>
    <w:p w14:paraId="4C0ACBA4" w14:textId="77777777" w:rsidR="004D56F9" w:rsidRPr="004D56F9" w:rsidRDefault="004D56F9" w:rsidP="004D56F9">
      <w:pPr>
        <w:spacing w:before="360"/>
        <w:divId w:val="1453354881"/>
        <w:rPr>
          <w:rFonts w:eastAsia="Times New Roman"/>
        </w:rPr>
      </w:pPr>
      <w:r w:rsidRPr="004D56F9">
        <w:rPr>
          <w:rFonts w:eastAsia="Times New Roman"/>
        </w:rPr>
        <w:t xml:space="preserve">For more information, please go to the sections </w:t>
      </w:r>
      <w:r w:rsidRPr="004D56F9">
        <w:rPr>
          <w:rFonts w:eastAsia="Times New Roman"/>
          <w:b/>
          <w:i/>
        </w:rPr>
        <w:t>Your Profile</w:t>
      </w:r>
      <w:r w:rsidRPr="004D56F9">
        <w:rPr>
          <w:rFonts w:eastAsia="Times New Roman"/>
        </w:rPr>
        <w:t xml:space="preserve"> and </w:t>
      </w:r>
      <w:r w:rsidRPr="004D56F9">
        <w:rPr>
          <w:rFonts w:eastAsia="Times New Roman"/>
          <w:b/>
          <w:i/>
        </w:rPr>
        <w:t xml:space="preserve">Logging </w:t>
      </w:r>
      <w:r w:rsidRPr="006D37F9">
        <w:rPr>
          <w:rStyle w:val="NoCheckChar"/>
          <w:b/>
          <w:i/>
        </w:rPr>
        <w:t>In</w:t>
      </w:r>
      <w:r w:rsidRPr="004D56F9">
        <w:rPr>
          <w:rFonts w:eastAsia="Times New Roman"/>
          <w:b/>
          <w:i/>
        </w:rPr>
        <w:t xml:space="preserve"> and </w:t>
      </w:r>
      <w:r w:rsidRPr="004D56F9">
        <w:rPr>
          <w:b/>
          <w:i/>
          <w:noProof/>
        </w:rPr>
        <w:t>Out</w:t>
      </w:r>
      <w:r w:rsidRPr="004D56F9">
        <w:rPr>
          <w:rFonts w:eastAsia="Times New Roman"/>
        </w:rPr>
        <w:t xml:space="preserve"> in this guide.</w:t>
      </w:r>
    </w:p>
    <w:p w14:paraId="55333555" w14:textId="77777777" w:rsidR="004D56F9" w:rsidRPr="004D56F9" w:rsidRDefault="004D56F9" w:rsidP="00BC234A">
      <w:pPr>
        <w:pStyle w:val="Heading4"/>
        <w:divId w:val="1453354881"/>
      </w:pPr>
      <w:bookmarkStart w:id="63" w:name="_Toc457223596"/>
      <w:r w:rsidRPr="004D56F9">
        <w:t>Navigation Frame</w:t>
      </w:r>
      <w:bookmarkEnd w:id="63"/>
    </w:p>
    <w:p w14:paraId="2891E728" w14:textId="77777777" w:rsidR="004D56F9" w:rsidRPr="004D56F9" w:rsidRDefault="004D56F9" w:rsidP="004D56F9">
      <w:pPr>
        <w:keepNext/>
        <w:spacing w:after="360"/>
        <w:divId w:val="1453354881"/>
      </w:pPr>
      <w:r w:rsidRPr="004D56F9">
        <w:t>Each tab opens a module page.</w:t>
      </w:r>
    </w:p>
    <w:p w14:paraId="005DA4E1" w14:textId="7B17DC5B" w:rsidR="004D56F9" w:rsidRPr="004D56F9" w:rsidRDefault="0032330A" w:rsidP="004D56F9">
      <w:pPr>
        <w:ind w:left="1260"/>
        <w:divId w:val="1453354881"/>
      </w:pPr>
      <w:ins w:id="64" w:author="Susan Ladwig" w:date="2017-06-22T15:49:00Z">
        <w:r>
          <w:rPr>
            <w:noProof/>
          </w:rPr>
          <w:drawing>
            <wp:inline distT="0" distB="0" distL="0" distR="0" wp14:anchorId="5D6D94A7" wp14:editId="74770D77">
              <wp:extent cx="3429297" cy="435139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oggleswitch.png"/>
                      <pic:cNvPicPr/>
                    </pic:nvPicPr>
                    <pic:blipFill>
                      <a:blip r:embed="rId42">
                        <a:extLst>
                          <a:ext uri="{28A0092B-C50C-407E-A947-70E740481C1C}">
                            <a14:useLocalDpi xmlns:a14="http://schemas.microsoft.com/office/drawing/2010/main" val="0"/>
                          </a:ext>
                        </a:extLst>
                      </a:blip>
                      <a:stretch>
                        <a:fillRect/>
                      </a:stretch>
                    </pic:blipFill>
                    <pic:spPr>
                      <a:xfrm>
                        <a:off x="0" y="0"/>
                        <a:ext cx="3429297" cy="4351397"/>
                      </a:xfrm>
                      <a:prstGeom prst="rect">
                        <a:avLst/>
                      </a:prstGeom>
                    </pic:spPr>
                  </pic:pic>
                </a:graphicData>
              </a:graphic>
            </wp:inline>
          </w:drawing>
        </w:r>
      </w:ins>
      <w:commentRangeStart w:id="65"/>
      <w:del w:id="66" w:author="Susan Ladwig" w:date="2017-06-22T15:49:00Z">
        <w:r w:rsidR="004D56F9" w:rsidRPr="004D56F9" w:rsidDel="0032330A">
          <w:rPr>
            <w:noProof/>
          </w:rPr>
          <w:drawing>
            <wp:inline distT="0" distB="0" distL="0" distR="0" wp14:anchorId="22EDD31C" wp14:editId="54DFF6F4">
              <wp:extent cx="2916936" cy="4544568"/>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43">
                        <a:extLst>
                          <a:ext uri="{28A0092B-C50C-407E-A947-70E740481C1C}">
                            <a14:useLocalDpi xmlns:a14="http://schemas.microsoft.com/office/drawing/2010/main" val="0"/>
                          </a:ext>
                        </a:extLst>
                      </a:blip>
                      <a:stretch>
                        <a:fillRect/>
                      </a:stretch>
                    </pic:blipFill>
                    <pic:spPr>
                      <a:xfrm>
                        <a:off x="0" y="0"/>
                        <a:ext cx="2916936" cy="4544568"/>
                      </a:xfrm>
                      <a:prstGeom prst="rect">
                        <a:avLst/>
                      </a:prstGeom>
                    </pic:spPr>
                  </pic:pic>
                </a:graphicData>
              </a:graphic>
            </wp:inline>
          </w:drawing>
        </w:r>
      </w:del>
      <w:commentRangeEnd w:id="65"/>
      <w:r w:rsidR="002A5CF0">
        <w:rPr>
          <w:rStyle w:val="CommentReference"/>
        </w:rPr>
        <w:commentReference w:id="65"/>
      </w:r>
    </w:p>
    <w:p w14:paraId="238AF9D2" w14:textId="77777777" w:rsidR="004D56F9" w:rsidRPr="004D56F9" w:rsidRDefault="004D56F9" w:rsidP="004D56F9">
      <w:pPr>
        <w:spacing w:after="240"/>
        <w:divId w:val="1453354881"/>
      </w:pPr>
      <w:r w:rsidRPr="004D56F9">
        <w:t xml:space="preserve">The </w:t>
      </w:r>
      <w:r w:rsidRPr="004D56F9">
        <w:rPr>
          <w:rFonts w:ascii="Arial" w:hAnsi="Arial" w:cs="Arial"/>
          <w:b/>
          <w:bCs/>
          <w:color w:val="000000"/>
          <w:sz w:val="20"/>
          <w:szCs w:val="20"/>
        </w:rPr>
        <w:t>Toggle</w:t>
      </w:r>
      <w:r w:rsidRPr="004D56F9">
        <w:t xml:space="preserve"> button (at the bottom of the </w:t>
      </w:r>
      <w:r w:rsidRPr="004D56F9">
        <w:rPr>
          <w:b/>
          <w:i/>
        </w:rPr>
        <w:t>Navigation</w:t>
      </w:r>
      <w:r w:rsidRPr="004D56F9">
        <w:t xml:space="preserve"> frame) switches between </w:t>
      </w:r>
      <w:r w:rsidRPr="004D56F9">
        <w:rPr>
          <w:i/>
        </w:rPr>
        <w:t>show</w:t>
      </w:r>
      <w:r w:rsidRPr="004D56F9">
        <w:t xml:space="preserve"> and </w:t>
      </w:r>
      <w:r w:rsidRPr="004D56F9">
        <w:rPr>
          <w:i/>
        </w:rPr>
        <w:t>hide</w:t>
      </w:r>
      <w:r w:rsidRPr="004D56F9">
        <w:t xml:space="preserve"> the module titles on the list.  When the titles are hidden, the content space is widened.</w:t>
      </w:r>
    </w:p>
    <w:p w14:paraId="259EBBF8" w14:textId="77777777" w:rsidR="004D56F9" w:rsidRPr="004D56F9" w:rsidRDefault="004D56F9" w:rsidP="004D56F9">
      <w:pPr>
        <w:ind w:left="810" w:firstLine="90"/>
        <w:divId w:val="1453354881"/>
      </w:pPr>
      <w:r w:rsidRPr="004D56F9">
        <w:rPr>
          <w:noProof/>
        </w:rPr>
        <w:drawing>
          <wp:anchor distT="0" distB="0" distL="114300" distR="114300" simplePos="0" relativeHeight="251668480" behindDoc="0" locked="0" layoutInCell="1" allowOverlap="1" wp14:anchorId="62DF35EC" wp14:editId="282478E0">
            <wp:simplePos x="0" y="0"/>
            <wp:positionH relativeFrom="column">
              <wp:posOffset>373380</wp:posOffset>
            </wp:positionH>
            <wp:positionV relativeFrom="paragraph">
              <wp:posOffset>75565</wp:posOffset>
            </wp:positionV>
            <wp:extent cx="265176" cy="246888"/>
            <wp:effectExtent l="0" t="0" r="1905" b="1270"/>
            <wp:wrapSquare wrapText="bothSides"/>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5176" cy="2468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D56F9">
        <w:rPr>
          <w:noProof/>
        </w:rPr>
        <mc:AlternateContent>
          <mc:Choice Requires="wpc">
            <w:drawing>
              <wp:anchor distT="0" distB="0" distL="114300" distR="114300" simplePos="0" relativeHeight="251667456" behindDoc="0" locked="0" layoutInCell="1" allowOverlap="1" wp14:anchorId="1A3DF08F" wp14:editId="554266DA">
                <wp:simplePos x="0" y="0"/>
                <wp:positionH relativeFrom="column">
                  <wp:posOffset>205740</wp:posOffset>
                </wp:positionH>
                <wp:positionV relativeFrom="paragraph">
                  <wp:posOffset>130810</wp:posOffset>
                </wp:positionV>
                <wp:extent cx="265430" cy="247015"/>
                <wp:effectExtent l="0" t="0" r="1270" b="635"/>
                <wp:wrapNone/>
                <wp:docPr id="214" name="Canvas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04"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3050"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14:sizeRelH relativeFrom="page">
                  <wp14:pctWidth>0</wp14:pctWidth>
                </wp14:sizeRelH>
                <wp14:sizeRelV relativeFrom="page">
                  <wp14:pctHeight>0</wp14:pctHeight>
                </wp14:sizeRelV>
              </wp:anchor>
            </w:drawing>
          </mc:Choice>
          <mc:Fallback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w:pict>
              <v:group w14:anchorId="7ADC644C" id="Canvas 214" o:spid="_x0000_s1026" editas="canvas" style="position:absolute;margin-left:16.2pt;margin-top:10.3pt;width:20.9pt;height:19.45pt;z-index:251667456" coordsize="265430,24701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65430;height:247015;visibility:visible;mso-wrap-style:square">
                  <v:fill o:detectmouseclick="t"/>
                  <v:path o:connecttype="none"/>
                </v:shape>
                <v:shape id="Picture 6" o:spid="_x0000_s1028" type="#_x0000_t75" style="position:absolute;width:273050;height:254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">
                  <v:imagedata r:id="rId45" o:title=""/>
                </v:shape>
              </v:group>
            </w:pict>
          </mc:Fallback>
        </mc:AlternateContent>
      </w:r>
      <w:r w:rsidRPr="004D56F9">
        <w:rPr>
          <w:noProof/>
        </w:rPr>
        <mc:AlternateContent>
          <mc:Choice Requires="wps">
            <w:drawing>
              <wp:inline distT="0" distB="0" distL="0" distR="0" wp14:anchorId="6F70AF48" wp14:editId="5101412F">
                <wp:extent cx="4259580" cy="548640"/>
                <wp:effectExtent l="0" t="0" r="0" b="3810"/>
                <wp:docPr id="205" name="Text Box 205"/>
                <wp:cNvGraphicFramePr/>
                <a:graphic xmlns:a="http://schemas.openxmlformats.org/drawingml/2006/main">
                  <a:graphicData uri="http://schemas.microsoft.com/office/word/2010/wordprocessingShape">
                    <wps:wsp>
                      <wps:cNvSpPr txBox="1"/>
                      <wps:spPr>
                        <a:xfrm>
                          <a:off x="0" y="0"/>
                          <a:ext cx="4259580" cy="548640"/>
                        </a:xfrm>
                        <a:prstGeom prst="rect">
                          <a:avLst/>
                        </a:prstGeom>
                        <a:noFill/>
                        <a:ln w="6350">
                          <a:noFill/>
                        </a:ln>
                        <a:effectLst/>
                      </wps:spPr>
                      <wps:txbx>
                        <w:txbxContent>
                          <w:p w14:paraId="2803117C" w14:textId="04B28A92" w:rsidR="003864C8" w:rsidRPr="00A00EFE" w:rsidRDefault="003864C8" w:rsidP="004D56F9">
                            <w:pPr>
                              <w:pBdr>
                                <w:bottom w:val="single" w:sz="6" w:space="8" w:color="009999"/>
                              </w:pBdr>
                              <w:ind w:left="-90"/>
                              <w:rPr>
                                <w:rFonts w:ascii="Arial" w:hAnsi="Arial" w:cs="Arial"/>
                                <w:sz w:val="20"/>
                                <w:szCs w:val="20"/>
                              </w:rPr>
                            </w:pPr>
                            <w:r>
                              <w:rPr>
                                <w:rFonts w:ascii="Arial" w:hAnsi="Arial" w:cs="Arial"/>
                                <w:sz w:val="20"/>
                                <w:szCs w:val="20"/>
                              </w:rPr>
                              <w:t>The Navigation frame you see may be different than the example above. The list will show only the modules to which you have permission.</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a:graphicData>
                </a:graphic>
              </wp:inline>
            </w:drawing>
          </mc:Choice>
          <mc:Fallback>
            <w:pict>
              <v:shape w14:anchorId="6F70AF48" id="Text Box 205" o:spid="_x0000_s1032" type="#_x0000_t202" style="width:335.4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" filled="f" stroked="f" strokeweight=".5pt">
                <v:textbox inset=",7.2pt,,0">
                  <w:txbxContent>
                    <w:p w14:paraId="2803117C" w14:textId="04B28A92" w:rsidR="003864C8" w:rsidRPr="00A00EFE" w:rsidRDefault="003864C8" w:rsidP="004D56F9">
                      <w:pPr>
                        <w:pBdr>
                          <w:bottom w:val="single" w:sz="6" w:space="8" w:color="009999"/>
                        </w:pBdr>
                        <w:ind w:left="-90"/>
                        <w:rPr>
                          <w:rFonts w:ascii="Arial" w:hAnsi="Arial" w:cs="Arial"/>
                          <w:sz w:val="20"/>
                          <w:szCs w:val="20"/>
                        </w:rPr>
                      </w:pPr>
                      <w:r>
                        <w:rPr>
                          <w:rFonts w:ascii="Arial" w:hAnsi="Arial" w:cs="Arial"/>
                          <w:sz w:val="20"/>
                          <w:szCs w:val="20"/>
                        </w:rPr>
                        <w:t>The Navigation frame you see may be different than the example above. The list will show only the modules to which you have permission.</w:t>
                      </w:r>
                    </w:p>
                  </w:txbxContent>
                </v:textbox>
                <w10:anchorlock/>
              </v:shape>
            </w:pict>
          </mc:Fallback>
        </mc:AlternateContent>
      </w:r>
    </w:p>
    <w:p w14:paraId="559DD051" w14:textId="77777777" w:rsidR="004D56F9" w:rsidRPr="004D56F9" w:rsidRDefault="004D56F9" w:rsidP="00BC234A">
      <w:pPr>
        <w:pStyle w:val="Heading3"/>
        <w:divId w:val="1453354881"/>
      </w:pPr>
      <w:bookmarkStart w:id="67" w:name="_Content_Space"/>
      <w:bookmarkStart w:id="68" w:name="_Toc457223597"/>
      <w:bookmarkEnd w:id="67"/>
      <w:r w:rsidRPr="004D56F9">
        <w:t>Content Space</w:t>
      </w:r>
      <w:bookmarkEnd w:id="68"/>
    </w:p>
    <w:p w14:paraId="224D883F" w14:textId="77777777" w:rsidR="004D56F9" w:rsidRPr="004D56F9" w:rsidRDefault="004D56F9" w:rsidP="004D56F9">
      <w:pPr>
        <w:divId w:val="1453354881"/>
      </w:pPr>
      <w:r w:rsidRPr="004D56F9">
        <w:t>The content space is the display element of the page. Depending on the module, the space displays:</w:t>
      </w:r>
    </w:p>
    <w:p w14:paraId="1370A40B" w14:textId="77777777" w:rsidR="004D56F9" w:rsidRPr="004D56F9" w:rsidRDefault="004D56F9" w:rsidP="006A76BA">
      <w:pPr>
        <w:numPr>
          <w:ilvl w:val="0"/>
          <w:numId w:val="8"/>
        </w:numPr>
        <w:contextualSpacing/>
        <w:divId w:val="1453354881"/>
        <w:rPr>
          <w:rFonts w:eastAsia="Times New Roman"/>
        </w:rPr>
      </w:pPr>
      <w:commentRangeStart w:id="69"/>
      <w:r w:rsidRPr="004D56F9">
        <w:rPr>
          <w:rFonts w:eastAsia="Times New Roman"/>
        </w:rPr>
        <w:t>Widgets in the dashboard</w:t>
      </w:r>
    </w:p>
    <w:p w14:paraId="6351F497" w14:textId="37091B37" w:rsidR="004D56F9" w:rsidRPr="004D56F9" w:rsidRDefault="0079573E" w:rsidP="006A76BA">
      <w:pPr>
        <w:numPr>
          <w:ilvl w:val="0"/>
          <w:numId w:val="8"/>
        </w:numPr>
        <w:contextualSpacing/>
        <w:divId w:val="1453354881"/>
        <w:rPr>
          <w:rFonts w:eastAsia="Times New Roman"/>
        </w:rPr>
      </w:pPr>
      <w:r>
        <w:rPr>
          <w:rFonts w:eastAsia="Times New Roman"/>
        </w:rPr>
        <w:t>Request</w:t>
      </w:r>
      <w:r w:rsidR="004D56F9" w:rsidRPr="004D56F9">
        <w:rPr>
          <w:rFonts w:eastAsia="Times New Roman"/>
        </w:rPr>
        <w:t xml:space="preserve"> queue content</w:t>
      </w:r>
    </w:p>
    <w:p w14:paraId="5A212057" w14:textId="77777777" w:rsidR="004D56F9" w:rsidRPr="004D56F9" w:rsidRDefault="004D56F9" w:rsidP="006A76BA">
      <w:pPr>
        <w:numPr>
          <w:ilvl w:val="0"/>
          <w:numId w:val="8"/>
        </w:numPr>
        <w:contextualSpacing/>
        <w:divId w:val="1453354881"/>
        <w:rPr>
          <w:rFonts w:eastAsia="Times New Roman"/>
        </w:rPr>
      </w:pPr>
      <w:r w:rsidRPr="004D56F9">
        <w:rPr>
          <w:rFonts w:eastAsia="Times New Roman"/>
        </w:rPr>
        <w:t>Search results</w:t>
      </w:r>
    </w:p>
    <w:p w14:paraId="08C08C23" w14:textId="77777777" w:rsidR="00860812" w:rsidRDefault="00860812" w:rsidP="006A76BA">
      <w:pPr>
        <w:numPr>
          <w:ilvl w:val="0"/>
          <w:numId w:val="8"/>
        </w:numPr>
        <w:contextualSpacing/>
        <w:divId w:val="1453354881"/>
        <w:rPr>
          <w:ins w:id="70" w:author="Susan Ladwig" w:date="2017-06-22T15:50:00Z"/>
          <w:rFonts w:eastAsia="Times New Roman"/>
        </w:rPr>
      </w:pPr>
      <w:ins w:id="71" w:author="Susan Ladwig" w:date="2017-06-22T15:50:00Z">
        <w:r>
          <w:rPr>
            <w:rFonts w:eastAsia="Times New Roman"/>
          </w:rPr>
          <w:t>Documents</w:t>
        </w:r>
      </w:ins>
    </w:p>
    <w:p w14:paraId="21D3474A" w14:textId="1F62EB31" w:rsidR="00860812" w:rsidRDefault="00860812" w:rsidP="006A76BA">
      <w:pPr>
        <w:numPr>
          <w:ilvl w:val="0"/>
          <w:numId w:val="8"/>
        </w:numPr>
        <w:contextualSpacing/>
        <w:divId w:val="1453354881"/>
        <w:rPr>
          <w:ins w:id="72" w:author="Sanija Shabani" w:date="2017-06-23T11:09:00Z"/>
          <w:rFonts w:eastAsia="Times New Roman"/>
        </w:rPr>
      </w:pPr>
      <w:ins w:id="73" w:author="Susan Ladwig" w:date="2017-06-22T15:51:00Z">
        <w:r>
          <w:rPr>
            <w:rFonts w:eastAsia="Times New Roman"/>
          </w:rPr>
          <w:t>Tasks</w:t>
        </w:r>
      </w:ins>
    </w:p>
    <w:p w14:paraId="30E578F7" w14:textId="1B808BB9" w:rsidR="00237C00" w:rsidRDefault="00237C00" w:rsidP="006A76BA">
      <w:pPr>
        <w:numPr>
          <w:ilvl w:val="0"/>
          <w:numId w:val="8"/>
        </w:numPr>
        <w:contextualSpacing/>
        <w:divId w:val="1453354881"/>
        <w:rPr>
          <w:ins w:id="74" w:author="Susan Ladwig" w:date="2017-06-22T15:51:00Z"/>
          <w:rFonts w:eastAsia="Times New Roman"/>
        </w:rPr>
      </w:pPr>
      <w:ins w:id="75" w:author="Sanija Shabani" w:date="2017-06-23T11:09:00Z">
        <w:r>
          <w:rPr>
            <w:rFonts w:eastAsia="Times New Roman"/>
          </w:rPr>
          <w:t>My Documents</w:t>
        </w:r>
      </w:ins>
    </w:p>
    <w:p w14:paraId="630F2F2A" w14:textId="77777777" w:rsidR="00EE7F56" w:rsidRDefault="00EE7F56" w:rsidP="00EE7F56">
      <w:pPr>
        <w:numPr>
          <w:ilvl w:val="0"/>
          <w:numId w:val="8"/>
        </w:numPr>
        <w:contextualSpacing/>
        <w:divId w:val="1453354881"/>
        <w:rPr>
          <w:ins w:id="76" w:author="Susan Ladwig" w:date="2017-06-22T15:52:00Z"/>
          <w:rFonts w:eastAsia="Times New Roman"/>
        </w:rPr>
      </w:pPr>
      <w:ins w:id="77" w:author="Susan Ladwig" w:date="2017-06-22T15:52:00Z">
        <w:r>
          <w:rPr>
            <w:rFonts w:eastAsia="Times New Roman"/>
          </w:rPr>
          <w:t>Audit</w:t>
        </w:r>
      </w:ins>
    </w:p>
    <w:p w14:paraId="43E2A17E" w14:textId="7A3D6EDF" w:rsidR="004D56F9" w:rsidRPr="004D56F9" w:rsidRDefault="004D56F9" w:rsidP="006A76BA">
      <w:pPr>
        <w:numPr>
          <w:ilvl w:val="0"/>
          <w:numId w:val="8"/>
        </w:numPr>
        <w:contextualSpacing/>
        <w:divId w:val="1453354881"/>
        <w:rPr>
          <w:rFonts w:eastAsia="Times New Roman"/>
        </w:rPr>
      </w:pPr>
      <w:r w:rsidRPr="004D56F9">
        <w:rPr>
          <w:rFonts w:eastAsia="Times New Roman"/>
        </w:rPr>
        <w:t>Report results (user role-based access)</w:t>
      </w:r>
    </w:p>
    <w:p w14:paraId="685A2A39" w14:textId="0C377878" w:rsidR="004D56F9" w:rsidRPr="004D56F9" w:rsidRDefault="004D56F9" w:rsidP="006A76BA">
      <w:pPr>
        <w:numPr>
          <w:ilvl w:val="0"/>
          <w:numId w:val="8"/>
        </w:numPr>
        <w:contextualSpacing/>
        <w:divId w:val="1453354881"/>
        <w:rPr>
          <w:rFonts w:eastAsia="Times New Roman"/>
        </w:rPr>
      </w:pPr>
      <w:r w:rsidRPr="004D56F9">
        <w:rPr>
          <w:rFonts w:eastAsia="Times New Roman"/>
        </w:rPr>
        <w:t xml:space="preserve">Subscription and notification results </w:t>
      </w:r>
      <w:del w:id="78" w:author="Susan Ladwig" w:date="2017-06-22T15:51:00Z">
        <w:r w:rsidRPr="004D56F9" w:rsidDel="00EE7F56">
          <w:rPr>
            <w:rFonts w:eastAsia="Times New Roman"/>
          </w:rPr>
          <w:delText>(future release)</w:delText>
        </w:r>
      </w:del>
    </w:p>
    <w:p w14:paraId="6612C989" w14:textId="77777777" w:rsidR="004D56F9" w:rsidRPr="004D56F9" w:rsidRDefault="004D56F9" w:rsidP="006A76BA">
      <w:pPr>
        <w:numPr>
          <w:ilvl w:val="0"/>
          <w:numId w:val="8"/>
        </w:numPr>
        <w:contextualSpacing/>
        <w:divId w:val="1453354881"/>
        <w:rPr>
          <w:rFonts w:eastAsia="Times New Roman"/>
        </w:rPr>
      </w:pPr>
      <w:r w:rsidRPr="004D56F9">
        <w:rPr>
          <w:rFonts w:eastAsia="Times New Roman"/>
        </w:rPr>
        <w:t>Audit report (user role-based access)</w:t>
      </w:r>
    </w:p>
    <w:p w14:paraId="79CA7E22" w14:textId="77777777" w:rsidR="004D56F9" w:rsidRPr="004D56F9" w:rsidRDefault="004D56F9" w:rsidP="006A76BA">
      <w:pPr>
        <w:numPr>
          <w:ilvl w:val="0"/>
          <w:numId w:val="8"/>
        </w:numPr>
        <w:spacing w:after="360"/>
        <w:divId w:val="1453354881"/>
        <w:rPr>
          <w:rFonts w:eastAsia="Times New Roman"/>
        </w:rPr>
      </w:pPr>
      <w:r w:rsidRPr="004D56F9">
        <w:rPr>
          <w:rFonts w:eastAsia="Times New Roman"/>
        </w:rPr>
        <w:t>Administration tools (user role-based access)</w:t>
      </w:r>
      <w:commentRangeEnd w:id="69"/>
      <w:r w:rsidR="002A5CF0">
        <w:rPr>
          <w:rStyle w:val="CommentReference"/>
        </w:rPr>
        <w:commentReference w:id="69"/>
      </w:r>
    </w:p>
    <w:p w14:paraId="6855D7BC" w14:textId="77777777" w:rsidR="004D56F9" w:rsidRPr="004D56F9" w:rsidRDefault="004D56F9" w:rsidP="004D56F9">
      <w:pPr>
        <w:spacing w:after="240"/>
        <w:divId w:val="1453354881"/>
      </w:pPr>
      <w:r w:rsidRPr="004D56F9">
        <w:t xml:space="preserve">Content displays in two frames: </w:t>
      </w:r>
      <w:r w:rsidRPr="006D37F9">
        <w:rPr>
          <w:rStyle w:val="NoCheckChar"/>
        </w:rPr>
        <w:t>the</w:t>
      </w:r>
      <w:r w:rsidRPr="004D56F9">
        <w:t xml:space="preserve"> </w:t>
      </w:r>
      <w:r w:rsidRPr="004D56F9">
        <w:rPr>
          <w:rFonts w:ascii="Arial" w:hAnsi="Arial" w:cs="Arial"/>
          <w:b/>
          <w:bCs/>
          <w:color w:val="000000"/>
          <w:sz w:val="20"/>
          <w:szCs w:val="20"/>
        </w:rPr>
        <w:t>Browse</w:t>
      </w:r>
      <w:r w:rsidRPr="004D56F9">
        <w:t xml:space="preserve"> frame and the </w:t>
      </w:r>
      <w:r w:rsidRPr="004D56F9">
        <w:rPr>
          <w:rFonts w:ascii="Arial" w:hAnsi="Arial" w:cs="Arial"/>
          <w:b/>
          <w:bCs/>
          <w:color w:val="000000"/>
          <w:sz w:val="20"/>
          <w:szCs w:val="20"/>
        </w:rPr>
        <w:t>Detail</w:t>
      </w:r>
      <w:r w:rsidRPr="004D56F9">
        <w:t xml:space="preserve"> frame. </w:t>
      </w:r>
    </w:p>
    <w:p w14:paraId="40422B07" w14:textId="49F8A1FA" w:rsidR="004D56F9" w:rsidRPr="004D56F9" w:rsidRDefault="00507558" w:rsidP="004D56F9">
      <w:pPr>
        <w:spacing w:after="360"/>
        <w:divId w:val="1453354881"/>
      </w:pPr>
      <w:r>
        <w:rPr>
          <w:noProof/>
        </w:rPr>
        <w:drawing>
          <wp:inline distT="0" distB="0" distL="0" distR="0" wp14:anchorId="626ABDEC" wp14:editId="27484FD9">
            <wp:extent cx="5943600" cy="32315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queueswithmi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231515"/>
                    </a:xfrm>
                    <a:prstGeom prst="rect">
                      <a:avLst/>
                    </a:prstGeom>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80"/>
        <w:gridCol w:w="8280"/>
      </w:tblGrid>
      <w:tr w:rsidR="004D56F9" w:rsidRPr="004D56F9" w14:paraId="688D940C" w14:textId="77777777" w:rsidTr="004D56F9">
        <w:trPr>
          <w:divId w:val="1453354881"/>
          <w:cantSplit/>
          <w:tblCellSpacing w:w="15" w:type="dxa"/>
        </w:trPr>
        <w:tc>
          <w:tcPr>
            <w:tcW w:w="1035" w:type="dxa"/>
          </w:tcPr>
          <w:p w14:paraId="45797C51" w14:textId="77777777" w:rsidR="004D56F9" w:rsidRPr="004D56F9" w:rsidRDefault="004D56F9" w:rsidP="004D56F9">
            <w:pPr>
              <w:keepNext/>
              <w:spacing w:after="0"/>
              <w:rPr>
                <w:i/>
                <w:sz w:val="22"/>
                <w:szCs w:val="22"/>
              </w:rPr>
            </w:pPr>
            <w:r w:rsidRPr="004D56F9">
              <w:rPr>
                <w:i/>
                <w:sz w:val="22"/>
                <w:szCs w:val="22"/>
              </w:rPr>
              <w:t>Content frames</w:t>
            </w:r>
          </w:p>
        </w:tc>
        <w:tc>
          <w:tcPr>
            <w:tcW w:w="8235" w:type="dxa"/>
            <w:vAlign w:val="center"/>
          </w:tcPr>
          <w:p w14:paraId="60A301EC" w14:textId="77777777" w:rsidR="004D56F9" w:rsidRPr="004D56F9" w:rsidRDefault="004D56F9" w:rsidP="004D56F9">
            <w:pPr>
              <w:keepNext/>
              <w:spacing w:after="0"/>
            </w:pPr>
          </w:p>
        </w:tc>
      </w:tr>
      <w:tr w:rsidR="004D56F9" w:rsidRPr="004D56F9" w14:paraId="3F16C90D" w14:textId="77777777" w:rsidTr="004D56F9">
        <w:trPr>
          <w:divId w:val="1453354881"/>
          <w:cantSplit/>
          <w:tblCellSpacing w:w="15" w:type="dxa"/>
        </w:trPr>
        <w:tc>
          <w:tcPr>
            <w:tcW w:w="1035" w:type="dxa"/>
            <w:tcBorders>
              <w:right w:val="single" w:sz="12" w:space="0" w:color="767171" w:themeColor="background2" w:themeShade="80"/>
            </w:tcBorders>
            <w:hideMark/>
          </w:tcPr>
          <w:p w14:paraId="1A757DFB" w14:textId="77777777" w:rsidR="004D56F9" w:rsidRPr="004D56F9" w:rsidRDefault="004D56F9" w:rsidP="004D56F9">
            <w:pPr>
              <w:keepNext/>
              <w:spacing w:after="240"/>
              <w:rPr>
                <w:b/>
                <w:sz w:val="22"/>
                <w:szCs w:val="22"/>
              </w:rPr>
            </w:pPr>
            <w:r w:rsidRPr="004D56F9">
              <w:rPr>
                <w:b/>
                <w:sz w:val="22"/>
                <w:szCs w:val="22"/>
              </w:rPr>
              <w:t>Browse</w:t>
            </w:r>
          </w:p>
        </w:tc>
        <w:tc>
          <w:tcPr>
            <w:tcW w:w="8235" w:type="dxa"/>
            <w:hideMark/>
          </w:tcPr>
          <w:p w14:paraId="286ED60F" w14:textId="77777777" w:rsidR="004D56F9" w:rsidRPr="004D56F9" w:rsidRDefault="004D56F9" w:rsidP="004D56F9">
            <w:pPr>
              <w:spacing w:after="240"/>
            </w:pPr>
            <w:r w:rsidRPr="004D56F9">
              <w:t>Shows lists or parameters. From here, you can locate and organize module content. Only the modules and queues that you have access to will appear on the page.</w:t>
            </w:r>
          </w:p>
        </w:tc>
      </w:tr>
      <w:tr w:rsidR="004D56F9" w:rsidRPr="004D56F9" w14:paraId="612BB985" w14:textId="77777777" w:rsidTr="004D56F9">
        <w:trPr>
          <w:divId w:val="1453354881"/>
          <w:cantSplit/>
          <w:tblCellSpacing w:w="15" w:type="dxa"/>
        </w:trPr>
        <w:tc>
          <w:tcPr>
            <w:tcW w:w="1035" w:type="dxa"/>
            <w:tcBorders>
              <w:right w:val="single" w:sz="12" w:space="0" w:color="767171" w:themeColor="background2" w:themeShade="80"/>
            </w:tcBorders>
            <w:hideMark/>
          </w:tcPr>
          <w:p w14:paraId="682BDC20" w14:textId="77777777" w:rsidR="004D56F9" w:rsidRPr="004D56F9" w:rsidRDefault="004D56F9" w:rsidP="004D56F9">
            <w:pPr>
              <w:rPr>
                <w:b/>
                <w:sz w:val="22"/>
                <w:szCs w:val="22"/>
              </w:rPr>
            </w:pPr>
            <w:r w:rsidRPr="004D56F9">
              <w:rPr>
                <w:b/>
                <w:sz w:val="22"/>
                <w:szCs w:val="22"/>
              </w:rPr>
              <w:t>Detail</w:t>
            </w:r>
          </w:p>
        </w:tc>
        <w:tc>
          <w:tcPr>
            <w:tcW w:w="8235" w:type="dxa"/>
            <w:hideMark/>
          </w:tcPr>
          <w:p w14:paraId="75A8A0BF" w14:textId="77777777" w:rsidR="004D56F9" w:rsidRPr="004D56F9" w:rsidRDefault="004D56F9" w:rsidP="004D56F9">
            <w:pPr>
              <w:spacing w:after="360"/>
            </w:pPr>
            <w:r w:rsidRPr="004D56F9">
              <w:t>Displays the content of the selected item, for example, content of the selected queue, or the results of searches and reports.</w:t>
            </w:r>
          </w:p>
        </w:tc>
      </w:tr>
    </w:tbl>
    <w:p w14:paraId="65790027" w14:textId="77777777" w:rsidR="004D56F9" w:rsidRPr="004D56F9" w:rsidRDefault="004D56F9" w:rsidP="00BC234A">
      <w:pPr>
        <w:keepNext/>
        <w:spacing w:after="0"/>
        <w:divId w:val="1453354881"/>
        <w:rPr>
          <w:b/>
          <w:i/>
          <w:color w:val="808080" w:themeColor="background1" w:themeShade="80"/>
        </w:rPr>
      </w:pPr>
      <w:r w:rsidRPr="004D56F9">
        <w:rPr>
          <w:b/>
          <w:i/>
          <w:color w:val="808080" w:themeColor="background1" w:themeShade="80"/>
        </w:rPr>
        <w:t>Dashboard page</w:t>
      </w:r>
    </w:p>
    <w:p w14:paraId="6E07B407" w14:textId="77777777" w:rsidR="004D56F9" w:rsidRPr="004D56F9" w:rsidRDefault="004D56F9" w:rsidP="004D56F9">
      <w:pPr>
        <w:keepNext/>
        <w:spacing w:after="360"/>
        <w:divId w:val="1453354881"/>
      </w:pPr>
      <w:r w:rsidRPr="004D56F9">
        <w:t xml:space="preserve">The </w:t>
      </w:r>
      <w:r w:rsidRPr="004D56F9">
        <w:rPr>
          <w:rFonts w:ascii="Arial" w:hAnsi="Arial" w:cs="Arial"/>
          <w:b/>
          <w:bCs/>
          <w:color w:val="000000"/>
          <w:sz w:val="20"/>
          <w:szCs w:val="20"/>
        </w:rPr>
        <w:t>Dashboard</w:t>
      </w:r>
      <w:r w:rsidRPr="004D56F9">
        <w:t xml:space="preserve"> module is the exception to the standard page layout. There is no </w:t>
      </w:r>
      <w:r w:rsidRPr="004D56F9">
        <w:rPr>
          <w:rFonts w:ascii="Arial" w:hAnsi="Arial" w:cs="Arial"/>
          <w:b/>
          <w:bCs/>
          <w:i/>
          <w:color w:val="000000"/>
          <w:sz w:val="20"/>
          <w:szCs w:val="20"/>
        </w:rPr>
        <w:t>Browse</w:t>
      </w:r>
      <w:r w:rsidRPr="004D56F9">
        <w:t xml:space="preserve"> frame.</w:t>
      </w:r>
    </w:p>
    <w:p w14:paraId="389264E8" w14:textId="366176DE" w:rsidR="004D56F9" w:rsidRPr="004D56F9" w:rsidRDefault="00C87D0C" w:rsidP="004D56F9">
      <w:pPr>
        <w:spacing w:after="360"/>
        <w:divId w:val="1453354881"/>
      </w:pPr>
      <w:del w:id="79" w:author="Susan Ladwig" w:date="2017-06-22T16:04:00Z">
        <w:r w:rsidDel="0089084E">
          <w:rPr>
            <w:noProof/>
          </w:rPr>
          <w:drawing>
            <wp:inline distT="0" distB="0" distL="0" distR="0" wp14:anchorId="0A9FE5AB" wp14:editId="784ACC49">
              <wp:extent cx="5943600" cy="30988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3098800"/>
                      </a:xfrm>
                      <a:prstGeom prst="rect">
                        <a:avLst/>
                      </a:prstGeom>
                    </pic:spPr>
                  </pic:pic>
                </a:graphicData>
              </a:graphic>
            </wp:inline>
          </w:drawing>
        </w:r>
      </w:del>
      <w:ins w:id="80" w:author="Susan Ladwig" w:date="2017-06-22T16:04:00Z">
        <w:r w:rsidR="0089084E">
          <w:rPr>
            <w:noProof/>
          </w:rPr>
          <w:drawing>
            <wp:inline distT="0" distB="0" distL="0" distR="0" wp14:anchorId="541A0434" wp14:editId="62D435F7">
              <wp:extent cx="4755292" cy="2781541"/>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andiego.png"/>
                      <pic:cNvPicPr/>
                    </pic:nvPicPr>
                    <pic:blipFill>
                      <a:blip r:embed="rId48">
                        <a:extLst>
                          <a:ext uri="{28A0092B-C50C-407E-A947-70E740481C1C}">
                            <a14:useLocalDpi xmlns:a14="http://schemas.microsoft.com/office/drawing/2010/main" val="0"/>
                          </a:ext>
                        </a:extLst>
                      </a:blip>
                      <a:stretch>
                        <a:fillRect/>
                      </a:stretch>
                    </pic:blipFill>
                    <pic:spPr>
                      <a:xfrm>
                        <a:off x="0" y="0"/>
                        <a:ext cx="4755292" cy="2781541"/>
                      </a:xfrm>
                      <a:prstGeom prst="rect">
                        <a:avLst/>
                      </a:prstGeom>
                    </pic:spPr>
                  </pic:pic>
                </a:graphicData>
              </a:graphic>
            </wp:inline>
          </w:drawing>
        </w:r>
      </w:ins>
    </w:p>
    <w:p w14:paraId="6335F591" w14:textId="77777777" w:rsidR="004D56F9" w:rsidRPr="004D56F9" w:rsidRDefault="004D56F9" w:rsidP="004D56F9">
      <w:pPr>
        <w:divId w:val="1453354881"/>
      </w:pPr>
      <w:r w:rsidRPr="004D56F9">
        <w:t xml:space="preserve">The Dashboard content consists of the widgets you choose to display on the page.  For more information about the Dashboard and widgets, please go to the section </w:t>
      </w:r>
      <w:r w:rsidRPr="004D56F9">
        <w:rPr>
          <w:b/>
          <w:i/>
        </w:rPr>
        <w:t>Your Dashboard</w:t>
      </w:r>
      <w:r w:rsidRPr="004D56F9">
        <w:t xml:space="preserve"> in this guide.</w:t>
      </w:r>
    </w:p>
    <w:p w14:paraId="1FB89130" w14:textId="77777777" w:rsidR="004D56F9" w:rsidRPr="004D56F9" w:rsidRDefault="004D56F9" w:rsidP="004D56F9">
      <w:pPr>
        <w:spacing w:after="0"/>
        <w:divId w:val="1453354881"/>
        <w:rPr>
          <w:rFonts w:eastAsia="Times New Roman"/>
          <w:b/>
          <w:bCs/>
          <w:sz w:val="40"/>
          <w:szCs w:val="36"/>
        </w:rPr>
      </w:pPr>
      <w:bookmarkStart w:id="81" w:name="_Toc457224674"/>
      <w:r w:rsidRPr="004D56F9">
        <w:rPr>
          <w:rFonts w:eastAsia="Times New Roman"/>
        </w:rPr>
        <w:br w:type="page"/>
      </w:r>
    </w:p>
    <w:p w14:paraId="06A69789" w14:textId="79871715" w:rsidR="004D56F9" w:rsidRPr="004D56F9" w:rsidRDefault="003568FE" w:rsidP="00BC234A">
      <w:pPr>
        <w:pStyle w:val="Heading2"/>
        <w:divId w:val="1453354881"/>
        <w:rPr>
          <w:rFonts w:eastAsia="Times New Roman"/>
        </w:rPr>
      </w:pPr>
      <w:r>
        <w:rPr>
          <w:rFonts w:eastAsia="Times New Roman"/>
        </w:rPr>
        <w:t>Health Data System</w:t>
      </w:r>
      <w:r w:rsidR="004D56F9" w:rsidRPr="004D56F9">
        <w:rPr>
          <w:rFonts w:eastAsia="Times New Roman"/>
        </w:rPr>
        <w:t xml:space="preserve"> Modules</w:t>
      </w:r>
      <w:bookmarkEnd w:id="81"/>
    </w:p>
    <w:p w14:paraId="401025FB" w14:textId="57BD7CA4" w:rsidR="004D56F9" w:rsidRPr="004D56F9" w:rsidRDefault="003568FE" w:rsidP="00066405">
      <w:pPr>
        <w:spacing w:after="360"/>
        <w:divId w:val="1453354881"/>
      </w:pPr>
      <w:r>
        <w:t>HDS</w:t>
      </w:r>
      <w:r w:rsidR="004D56F9" w:rsidRPr="004D56F9">
        <w:t xml:space="preserve"> is a collection of individual, and integrated, modules (and queues) designed for managing the </w:t>
      </w:r>
      <w:r w:rsidR="0079573E">
        <w:t>request</w:t>
      </w:r>
      <w:r w:rsidR="004D56F9" w:rsidRPr="004D56F9">
        <w:t xml:space="preserve"> process.</w:t>
      </w:r>
    </w:p>
    <w:p w14:paraId="4CA66461" w14:textId="1B638808" w:rsidR="004D56F9" w:rsidRPr="004D56F9" w:rsidRDefault="004D56F9" w:rsidP="004D56F9">
      <w:pPr>
        <w:spacing w:after="480"/>
        <w:divId w:val="1453354881"/>
      </w:pPr>
      <w:r w:rsidRPr="004D56F9">
        <w:t xml:space="preserve">The </w:t>
      </w:r>
      <w:r w:rsidRPr="004D56F9">
        <w:rPr>
          <w:rFonts w:ascii="Arial" w:hAnsi="Arial" w:cs="Arial"/>
          <w:b/>
          <w:bCs/>
          <w:i/>
          <w:color w:val="000000"/>
          <w:sz w:val="20"/>
          <w:szCs w:val="20"/>
        </w:rPr>
        <w:t>Navigation</w:t>
      </w:r>
      <w:r w:rsidRPr="004D56F9">
        <w:t xml:space="preserve"> frame is the list of the </w:t>
      </w:r>
      <w:r w:rsidR="003568FE">
        <w:t>HDS</w:t>
      </w:r>
      <w:r w:rsidRPr="004D56F9">
        <w:t xml:space="preserve"> modules. Your organization may not use all of them now. Module access is limited by </w:t>
      </w:r>
      <w:r w:rsidRPr="004D56F9">
        <w:rPr>
          <w:i/>
        </w:rPr>
        <w:t>permissions</w:t>
      </w:r>
      <w:r w:rsidRPr="004D56F9">
        <w:t xml:space="preserve">–for example, not all employees can view </w:t>
      </w:r>
      <w:r w:rsidR="00D81834">
        <w:t>or</w:t>
      </w:r>
      <w:r w:rsidR="00D81834" w:rsidRPr="004D56F9">
        <w:t xml:space="preserve"> </w:t>
      </w:r>
      <w:r w:rsidRPr="004D56F9">
        <w:t xml:space="preserve">modify all </w:t>
      </w:r>
      <w:r w:rsidR="00F4152B">
        <w:t>requests</w:t>
      </w:r>
      <w:r w:rsidRPr="004D56F9">
        <w:t xml:space="preserve"> in progress.</w:t>
      </w:r>
    </w:p>
    <w:p w14:paraId="2665AD6A" w14:textId="218BED59" w:rsidR="004D56F9" w:rsidRPr="004D56F9" w:rsidRDefault="00507558" w:rsidP="004D56F9">
      <w:pPr>
        <w:keepNext/>
        <w:spacing w:after="480"/>
        <w:ind w:left="630"/>
        <w:divId w:val="1453354881"/>
      </w:pPr>
      <w:commentRangeStart w:id="82"/>
      <w:del w:id="83" w:author="Susan Ladwig" w:date="2017-06-23T17:03:00Z">
        <w:r w:rsidDel="00AF663B">
          <w:rPr>
            <w:noProof/>
          </w:rPr>
          <w:drawing>
            <wp:inline distT="0" distB="0" distL="0" distR="0" wp14:anchorId="502F040A" wp14:editId="104A06A1">
              <wp:extent cx="3048264" cy="32845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placenav1.png"/>
                      <pic:cNvPicPr/>
                    </pic:nvPicPr>
                    <pic:blipFill>
                      <a:blip r:embed="rId49">
                        <a:extLst>
                          <a:ext uri="{28A0092B-C50C-407E-A947-70E740481C1C}">
                            <a14:useLocalDpi xmlns:a14="http://schemas.microsoft.com/office/drawing/2010/main" val="0"/>
                          </a:ext>
                        </a:extLst>
                      </a:blip>
                      <a:stretch>
                        <a:fillRect/>
                      </a:stretch>
                    </pic:blipFill>
                    <pic:spPr>
                      <a:xfrm>
                        <a:off x="0" y="0"/>
                        <a:ext cx="3048264" cy="3284505"/>
                      </a:xfrm>
                      <a:prstGeom prst="rect">
                        <a:avLst/>
                      </a:prstGeom>
                    </pic:spPr>
                  </pic:pic>
                </a:graphicData>
              </a:graphic>
            </wp:inline>
          </w:drawing>
        </w:r>
      </w:del>
      <w:commentRangeEnd w:id="82"/>
      <w:r w:rsidR="00237C00">
        <w:rPr>
          <w:rStyle w:val="CommentReference"/>
        </w:rPr>
        <w:commentReference w:id="82"/>
      </w:r>
      <w:r w:rsidR="004D56F9" w:rsidRPr="004D56F9">
        <w:t xml:space="preserve"> </w:t>
      </w:r>
      <w:ins w:id="84" w:author="Susan Ladwig" w:date="2017-06-23T17:04:00Z">
        <w:r w:rsidR="00AF663B">
          <w:rPr>
            <w:noProof/>
          </w:rPr>
          <w:drawing>
            <wp:inline distT="0" distB="0" distL="0" distR="0" wp14:anchorId="101D2CC7" wp14:editId="78F6CAB8">
              <wp:extent cx="3048264" cy="328450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stupidworkthing.png"/>
                      <pic:cNvPicPr/>
                    </pic:nvPicPr>
                    <pic:blipFill>
                      <a:blip r:embed="rId50">
                        <a:extLst>
                          <a:ext uri="{28A0092B-C50C-407E-A947-70E740481C1C}">
                            <a14:useLocalDpi xmlns:a14="http://schemas.microsoft.com/office/drawing/2010/main" val="0"/>
                          </a:ext>
                        </a:extLst>
                      </a:blip>
                      <a:stretch>
                        <a:fillRect/>
                      </a:stretch>
                    </pic:blipFill>
                    <pic:spPr>
                      <a:xfrm>
                        <a:off x="0" y="0"/>
                        <a:ext cx="3048264" cy="3284505"/>
                      </a:xfrm>
                      <a:prstGeom prst="rect">
                        <a:avLst/>
                      </a:prstGeom>
                    </pic:spPr>
                  </pic:pic>
                </a:graphicData>
              </a:graphic>
            </wp:inline>
          </w:drawing>
        </w:r>
      </w:ins>
      <w:r w:rsidR="004D56F9" w:rsidRPr="004D56F9">
        <w:t xml:space="preserve"> </w:t>
      </w:r>
    </w:p>
    <w:p w14:paraId="25BA7C9F" w14:textId="77777777" w:rsidR="004D56F9" w:rsidRPr="004D56F9" w:rsidRDefault="004D56F9" w:rsidP="004D56F9">
      <w:pPr>
        <w:divId w:val="1453354881"/>
        <w:rPr>
          <w:b/>
        </w:rPr>
      </w:pPr>
      <w:r w:rsidRPr="004D56F9">
        <w:rPr>
          <w:b/>
        </w:rPr>
        <w:t>What they do</w:t>
      </w:r>
    </w:p>
    <w:p w14:paraId="72C98315" w14:textId="3C54B74E" w:rsidR="00F839F3" w:rsidRDefault="004D56F9" w:rsidP="00F839F3">
      <w:pPr>
        <w:spacing w:after="240"/>
        <w:divId w:val="1453354881"/>
      </w:pPr>
      <w:r w:rsidRPr="004D56F9">
        <w:t xml:space="preserve">The modules are integrated. Starting with newly created orders, a business workflow moves </w:t>
      </w:r>
      <w:r w:rsidR="00F4152B">
        <w:t>requests</w:t>
      </w:r>
      <w:r w:rsidR="00F839F3" w:rsidRPr="004D56F9">
        <w:t xml:space="preserve"> through the completion phases—from transcribe to distribution.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7910"/>
      </w:tblGrid>
      <w:tr w:rsidR="00F839F3" w:rsidRPr="00F839F3" w14:paraId="5B506ADB" w14:textId="77777777" w:rsidTr="00F839F3">
        <w:trPr>
          <w:divId w:val="1453354881"/>
        </w:trPr>
        <w:tc>
          <w:tcPr>
            <w:tcW w:w="1440" w:type="dxa"/>
          </w:tcPr>
          <w:p w14:paraId="43E4B57D" w14:textId="190900E8" w:rsidR="00F839F3" w:rsidRPr="00F839F3" w:rsidRDefault="00F839F3" w:rsidP="00F4152B">
            <w:pPr>
              <w:rPr>
                <w:b/>
                <w:i/>
                <w:color w:val="767171" w:themeColor="background2" w:themeShade="80"/>
              </w:rPr>
            </w:pPr>
            <w:r w:rsidRPr="00F839F3">
              <w:rPr>
                <w:b/>
                <w:i/>
                <w:color w:val="767171" w:themeColor="background2" w:themeShade="80"/>
              </w:rPr>
              <w:t xml:space="preserve">Process </w:t>
            </w:r>
            <w:r w:rsidR="00F4152B">
              <w:rPr>
                <w:b/>
                <w:i/>
                <w:color w:val="767171" w:themeColor="background2" w:themeShade="80"/>
              </w:rPr>
              <w:t>requests</w:t>
            </w:r>
          </w:p>
        </w:tc>
        <w:tc>
          <w:tcPr>
            <w:tcW w:w="7910" w:type="dxa"/>
          </w:tcPr>
          <w:p w14:paraId="38136682" w14:textId="09748865" w:rsidR="00F839F3" w:rsidRPr="00F839F3" w:rsidRDefault="00F839F3" w:rsidP="00F839F3">
            <w:r w:rsidRPr="00F839F3">
              <w:t xml:space="preserve">Online action—initiate, fulfill, quality control, billing, distribution, and resolution—automatically updates status and triggers the pre-defined business process that places the </w:t>
            </w:r>
            <w:r w:rsidR="0079573E">
              <w:t>request</w:t>
            </w:r>
            <w:r w:rsidRPr="00F839F3">
              <w:t xml:space="preserve"> in the (next) appropriate queue.</w:t>
            </w:r>
          </w:p>
        </w:tc>
      </w:tr>
      <w:tr w:rsidR="00F839F3" w:rsidRPr="00F839F3" w14:paraId="38C884F4" w14:textId="77777777" w:rsidTr="00F839F3">
        <w:trPr>
          <w:divId w:val="1453354881"/>
        </w:trPr>
        <w:tc>
          <w:tcPr>
            <w:tcW w:w="1440" w:type="dxa"/>
          </w:tcPr>
          <w:p w14:paraId="37204766" w14:textId="77777777" w:rsidR="00F839F3" w:rsidRPr="00F839F3" w:rsidRDefault="00F839F3" w:rsidP="00F839F3">
            <w:pPr>
              <w:rPr>
                <w:b/>
                <w:i/>
                <w:color w:val="767171" w:themeColor="background2" w:themeShade="80"/>
              </w:rPr>
            </w:pPr>
            <w:r w:rsidRPr="00F839F3">
              <w:rPr>
                <w:b/>
                <w:i/>
                <w:color w:val="767171" w:themeColor="background2" w:themeShade="80"/>
              </w:rPr>
              <w:t>Trends and behavior</w:t>
            </w:r>
          </w:p>
          <w:p w14:paraId="6C5FE6D9" w14:textId="77777777" w:rsidR="00F839F3" w:rsidRPr="00F839F3" w:rsidRDefault="00F839F3" w:rsidP="00F839F3">
            <w:pPr>
              <w:rPr>
                <w:color w:val="767171" w:themeColor="background2" w:themeShade="80"/>
              </w:rPr>
            </w:pPr>
          </w:p>
        </w:tc>
        <w:tc>
          <w:tcPr>
            <w:tcW w:w="7910" w:type="dxa"/>
          </w:tcPr>
          <w:p w14:paraId="36280805" w14:textId="037EA1ED" w:rsidR="00F839F3" w:rsidRPr="00F839F3" w:rsidRDefault="00F839F3" w:rsidP="00F839F3">
            <w:r w:rsidRPr="00F839F3">
              <w:t xml:space="preserve">Search and audit read all data stored in the system.  Stored data covers </w:t>
            </w:r>
            <w:r w:rsidR="0079573E">
              <w:t>request</w:t>
            </w:r>
            <w:r w:rsidRPr="00F839F3">
              <w:t xml:space="preserve"> information as well as system actions taken during </w:t>
            </w:r>
            <w:r w:rsidR="0079573E">
              <w:t>request</w:t>
            </w:r>
            <w:r w:rsidRPr="00F839F3">
              <w:t xml:space="preserve"> completion.  The requester can see only the results for which permission exists.</w:t>
            </w:r>
          </w:p>
        </w:tc>
      </w:tr>
    </w:tbl>
    <w:p w14:paraId="522D8B2B" w14:textId="77777777" w:rsidR="004D56F9" w:rsidRPr="004D56F9" w:rsidRDefault="004D56F9" w:rsidP="004D56F9">
      <w:pPr>
        <w:divId w:val="1453354881"/>
        <w:rPr>
          <w:rFonts w:ascii="Arial" w:hAnsi="Arial" w:cs="Arial"/>
          <w:b/>
          <w:bCs/>
          <w:color w:val="000000"/>
          <w:sz w:val="20"/>
          <w:szCs w:val="20"/>
        </w:rPr>
      </w:pPr>
      <w:r w:rsidRPr="004D56F9">
        <w:rPr>
          <w:rFonts w:ascii="Arial" w:hAnsi="Arial" w:cs="Arial"/>
          <w:b/>
          <w:bCs/>
          <w:color w:val="000000"/>
          <w:sz w:val="20"/>
          <w:szCs w:val="20"/>
        </w:rPr>
        <w:br w:type="page"/>
      </w:r>
    </w:p>
    <w:p w14:paraId="3840D374" w14:textId="77777777" w:rsidR="004D56F9" w:rsidRPr="004D56F9" w:rsidRDefault="004D56F9" w:rsidP="004D56F9">
      <w:pPr>
        <w:divId w:val="1453354881"/>
        <w:rPr>
          <w:rFonts w:ascii="Arial" w:hAnsi="Arial" w:cs="Arial"/>
          <w:b/>
          <w:bCs/>
          <w:color w:val="000000"/>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2"/>
        <w:gridCol w:w="1783"/>
        <w:gridCol w:w="6205"/>
        <w:tblGridChange w:id="85">
          <w:tblGrid>
            <w:gridCol w:w="1362"/>
            <w:gridCol w:w="1783"/>
            <w:gridCol w:w="6205"/>
          </w:tblGrid>
        </w:tblGridChange>
      </w:tblGrid>
      <w:tr w:rsidR="004D56F9" w:rsidRPr="004D56F9" w14:paraId="53D40750" w14:textId="77777777" w:rsidTr="004D56F9">
        <w:trPr>
          <w:divId w:val="1453354881"/>
        </w:trPr>
        <w:tc>
          <w:tcPr>
            <w:tcW w:w="1362" w:type="dxa"/>
          </w:tcPr>
          <w:p w14:paraId="29FCD306" w14:textId="54665653" w:rsidR="004D56F9" w:rsidRPr="004D56F9" w:rsidRDefault="003568FE" w:rsidP="004D56F9">
            <w:pPr>
              <w:keepNext/>
              <w:spacing w:before="120"/>
              <w:rPr>
                <w:rFonts w:ascii="Arial" w:hAnsi="Arial" w:cs="Arial"/>
                <w:bCs/>
                <w:i/>
                <w:iCs/>
                <w:color w:val="000000"/>
                <w:sz w:val="18"/>
                <w:szCs w:val="18"/>
              </w:rPr>
            </w:pPr>
            <w:r>
              <w:rPr>
                <w:rFonts w:ascii="Arial" w:hAnsi="Arial" w:cs="Arial"/>
                <w:b/>
                <w:bCs/>
                <w:i/>
                <w:color w:val="000000"/>
                <w:sz w:val="18"/>
                <w:szCs w:val="18"/>
              </w:rPr>
              <w:t>HDS</w:t>
            </w:r>
            <w:r w:rsidR="004D56F9" w:rsidRPr="004D56F9">
              <w:rPr>
                <w:rFonts w:ascii="Arial" w:hAnsi="Arial" w:cs="Arial"/>
                <w:b/>
                <w:bCs/>
                <w:i/>
                <w:color w:val="000000"/>
                <w:sz w:val="18"/>
                <w:szCs w:val="18"/>
              </w:rPr>
              <w:t xml:space="preserve"> modules</w:t>
            </w:r>
          </w:p>
        </w:tc>
        <w:tc>
          <w:tcPr>
            <w:tcW w:w="1783" w:type="dxa"/>
          </w:tcPr>
          <w:p w14:paraId="63384466" w14:textId="77777777" w:rsidR="004D56F9" w:rsidRPr="004D56F9" w:rsidRDefault="004D56F9" w:rsidP="004D56F9">
            <w:pPr>
              <w:keepNext/>
              <w:rPr>
                <w:b/>
                <w:i/>
                <w:sz w:val="22"/>
                <w:szCs w:val="22"/>
              </w:rPr>
            </w:pPr>
          </w:p>
        </w:tc>
        <w:tc>
          <w:tcPr>
            <w:tcW w:w="6205" w:type="dxa"/>
          </w:tcPr>
          <w:p w14:paraId="00A4F83E" w14:textId="77777777" w:rsidR="004D56F9" w:rsidRPr="004D56F9" w:rsidRDefault="004D56F9" w:rsidP="004D56F9">
            <w:pPr>
              <w:keepNext/>
            </w:pPr>
          </w:p>
        </w:tc>
      </w:tr>
      <w:tr w:rsidR="004D56F9" w:rsidRPr="004D56F9" w14:paraId="7A44A9A5" w14:textId="77777777" w:rsidTr="004D56F9">
        <w:trPr>
          <w:divId w:val="1453354881"/>
        </w:trPr>
        <w:tc>
          <w:tcPr>
            <w:tcW w:w="1362" w:type="dxa"/>
            <w:tcBorders>
              <w:right w:val="single" w:sz="12" w:space="0" w:color="767171" w:themeColor="background2" w:themeShade="80"/>
            </w:tcBorders>
          </w:tcPr>
          <w:p w14:paraId="08296906" w14:textId="2C16AF68" w:rsidR="004D56F9" w:rsidRPr="004D56F9" w:rsidRDefault="004D56F9" w:rsidP="006D6F3F">
            <w:pPr>
              <w:spacing w:before="120"/>
              <w:jc w:val="center"/>
            </w:pPr>
            <w:r w:rsidRPr="004D56F9">
              <w:rPr>
                <w:rFonts w:ascii="Arial" w:hAnsi="Arial" w:cs="Arial"/>
                <w:bCs/>
                <w:i/>
                <w:iCs/>
                <w:color w:val="000000"/>
                <w:sz w:val="20"/>
                <w:szCs w:val="20"/>
              </w:rPr>
              <w:t xml:space="preserve">My </w:t>
            </w:r>
            <w:r w:rsidR="00F4152B">
              <w:rPr>
                <w:rFonts w:ascii="Arial" w:hAnsi="Arial" w:cs="Arial"/>
                <w:bCs/>
                <w:i/>
                <w:iCs/>
                <w:color w:val="000000"/>
                <w:sz w:val="20"/>
                <w:szCs w:val="20"/>
              </w:rPr>
              <w:t>requests</w:t>
            </w:r>
            <w:r w:rsidR="00F4152B" w:rsidRPr="004D56F9">
              <w:rPr>
                <w:rFonts w:ascii="Arial" w:hAnsi="Arial" w:cs="Arial"/>
                <w:bCs/>
                <w:i/>
                <w:iCs/>
                <w:color w:val="000000"/>
                <w:sz w:val="20"/>
                <w:szCs w:val="20"/>
              </w:rPr>
              <w:t xml:space="preserve"> </w:t>
            </w:r>
            <w:r w:rsidRPr="004D56F9">
              <w:rPr>
                <w:rFonts w:ascii="Arial" w:hAnsi="Arial" w:cs="Arial"/>
                <w:bCs/>
                <w:i/>
                <w:iCs/>
                <w:color w:val="000000"/>
                <w:sz w:val="20"/>
                <w:szCs w:val="20"/>
              </w:rPr>
              <w:t>in progress</w:t>
            </w:r>
          </w:p>
        </w:tc>
        <w:tc>
          <w:tcPr>
            <w:tcW w:w="1783" w:type="dxa"/>
            <w:tcBorders>
              <w:left w:val="single" w:sz="12" w:space="0" w:color="767171" w:themeColor="background2" w:themeShade="80"/>
              <w:right w:val="single" w:sz="12" w:space="0" w:color="767171" w:themeColor="background2" w:themeShade="80"/>
            </w:tcBorders>
          </w:tcPr>
          <w:p w14:paraId="37AECBC5" w14:textId="77777777" w:rsidR="004D56F9" w:rsidRPr="004D56F9" w:rsidRDefault="004D56F9" w:rsidP="004D56F9">
            <w:pPr>
              <w:spacing w:before="120"/>
              <w:jc w:val="center"/>
              <w:rPr>
                <w:b/>
                <w:sz w:val="22"/>
                <w:szCs w:val="22"/>
              </w:rPr>
            </w:pPr>
            <w:r w:rsidRPr="004D56F9">
              <w:rPr>
                <w:b/>
                <w:sz w:val="22"/>
                <w:szCs w:val="22"/>
              </w:rPr>
              <w:t>Dashboard</w:t>
            </w:r>
          </w:p>
        </w:tc>
        <w:tc>
          <w:tcPr>
            <w:tcW w:w="6205" w:type="dxa"/>
            <w:tcBorders>
              <w:left w:val="single" w:sz="12" w:space="0" w:color="767171" w:themeColor="background2" w:themeShade="80"/>
            </w:tcBorders>
          </w:tcPr>
          <w:p w14:paraId="47CC0E12" w14:textId="750A8990" w:rsidR="004D56F9" w:rsidRPr="004D56F9" w:rsidRDefault="004D56F9" w:rsidP="00F4152B">
            <w:pPr>
              <w:spacing w:before="120" w:after="240"/>
            </w:pPr>
            <w:r w:rsidRPr="004D56F9">
              <w:t xml:space="preserve">Your </w:t>
            </w:r>
            <w:r w:rsidR="003568FE">
              <w:t>HDS</w:t>
            </w:r>
            <w:r w:rsidRPr="004D56F9">
              <w:t xml:space="preserve"> landing page.  Here you see the list of </w:t>
            </w:r>
            <w:r w:rsidR="00F4152B">
              <w:t>requests</w:t>
            </w:r>
            <w:r w:rsidR="00F4152B" w:rsidRPr="004D56F9">
              <w:t xml:space="preserve"> </w:t>
            </w:r>
            <w:r w:rsidRPr="004D56F9">
              <w:t>belonging to you.</w:t>
            </w:r>
          </w:p>
        </w:tc>
      </w:tr>
      <w:tr w:rsidR="004D56F9" w:rsidRPr="004D56F9" w14:paraId="325B39F1" w14:textId="77777777" w:rsidTr="004D56F9">
        <w:trPr>
          <w:divId w:val="1453354881"/>
        </w:trPr>
        <w:tc>
          <w:tcPr>
            <w:tcW w:w="1362" w:type="dxa"/>
            <w:tcBorders>
              <w:right w:val="single" w:sz="12" w:space="0" w:color="767171" w:themeColor="background2" w:themeShade="80"/>
            </w:tcBorders>
          </w:tcPr>
          <w:p w14:paraId="372D085E" w14:textId="74F639A2" w:rsidR="004D56F9" w:rsidRPr="004D56F9" w:rsidRDefault="004D56F9" w:rsidP="006D6F3F">
            <w:pPr>
              <w:spacing w:before="120"/>
              <w:jc w:val="center"/>
            </w:pPr>
            <w:r w:rsidRPr="004D56F9">
              <w:rPr>
                <w:rFonts w:ascii="Arial" w:hAnsi="Arial" w:cs="Arial"/>
                <w:bCs/>
                <w:i/>
                <w:iCs/>
                <w:color w:val="000000"/>
                <w:sz w:val="20"/>
                <w:szCs w:val="20"/>
              </w:rPr>
              <w:t xml:space="preserve">Track </w:t>
            </w:r>
            <w:r w:rsidR="00F4152B">
              <w:rPr>
                <w:rFonts w:ascii="Arial" w:hAnsi="Arial" w:cs="Arial"/>
                <w:bCs/>
                <w:i/>
                <w:iCs/>
                <w:color w:val="000000"/>
                <w:sz w:val="20"/>
                <w:szCs w:val="20"/>
              </w:rPr>
              <w:t>requests</w:t>
            </w:r>
          </w:p>
          <w:p w14:paraId="55A6C781" w14:textId="77777777" w:rsidR="004D56F9" w:rsidRPr="004D56F9" w:rsidRDefault="004D56F9" w:rsidP="006D6F3F">
            <w:pPr>
              <w:jc w:val="center"/>
            </w:pPr>
          </w:p>
        </w:tc>
        <w:tc>
          <w:tcPr>
            <w:tcW w:w="1783" w:type="dxa"/>
            <w:tcBorders>
              <w:left w:val="single" w:sz="12" w:space="0" w:color="767171" w:themeColor="background2" w:themeShade="80"/>
              <w:right w:val="single" w:sz="12" w:space="0" w:color="767171" w:themeColor="background2" w:themeShade="80"/>
            </w:tcBorders>
          </w:tcPr>
          <w:p w14:paraId="7A407308" w14:textId="77777777" w:rsidR="004D56F9" w:rsidRPr="004D56F9" w:rsidRDefault="004D56F9" w:rsidP="004D56F9">
            <w:pPr>
              <w:jc w:val="center"/>
              <w:rPr>
                <w:b/>
                <w:sz w:val="22"/>
                <w:szCs w:val="22"/>
              </w:rPr>
            </w:pPr>
            <w:r w:rsidRPr="004D56F9">
              <w:rPr>
                <w:b/>
                <w:sz w:val="22"/>
                <w:szCs w:val="22"/>
              </w:rPr>
              <w:t>Queues</w:t>
            </w:r>
          </w:p>
          <w:p w14:paraId="1589EB93" w14:textId="77777777" w:rsidR="004D56F9" w:rsidRPr="004D56F9" w:rsidRDefault="004D56F9" w:rsidP="004D56F9">
            <w:pPr>
              <w:jc w:val="center"/>
              <w:rPr>
                <w:sz w:val="22"/>
                <w:szCs w:val="22"/>
              </w:rPr>
            </w:pPr>
          </w:p>
        </w:tc>
        <w:tc>
          <w:tcPr>
            <w:tcW w:w="6205" w:type="dxa"/>
            <w:tcBorders>
              <w:left w:val="single" w:sz="12" w:space="0" w:color="767171" w:themeColor="background2" w:themeShade="80"/>
            </w:tcBorders>
          </w:tcPr>
          <w:p w14:paraId="671F2F01" w14:textId="304C4A3B" w:rsidR="004D56F9" w:rsidRPr="004D56F9" w:rsidRDefault="004D56F9" w:rsidP="00F4152B">
            <w:pPr>
              <w:spacing w:after="240"/>
            </w:pPr>
            <w:r w:rsidRPr="004D56F9">
              <w:rPr>
                <w:i/>
              </w:rPr>
              <w:t>Containers</w:t>
            </w:r>
            <w:r w:rsidRPr="004D56F9">
              <w:t xml:space="preserve"> store </w:t>
            </w:r>
            <w:r w:rsidR="00F4152B">
              <w:t>requests</w:t>
            </w:r>
            <w:r w:rsidR="00F4152B" w:rsidRPr="004D56F9">
              <w:t xml:space="preserve"> </w:t>
            </w:r>
            <w:r w:rsidRPr="004D56F9">
              <w:t xml:space="preserve">by status.  </w:t>
            </w:r>
            <w:r w:rsidR="003568FE">
              <w:t>HDS</w:t>
            </w:r>
            <w:r w:rsidRPr="004D56F9">
              <w:t xml:space="preserve"> moves </w:t>
            </w:r>
            <w:r w:rsidR="00F4152B">
              <w:t>requests</w:t>
            </w:r>
            <w:r w:rsidR="00F4152B" w:rsidRPr="004D56F9">
              <w:t xml:space="preserve"> </w:t>
            </w:r>
            <w:r w:rsidRPr="004D56F9">
              <w:t>between queues as status changes.  Queues make available online tools for initiating, updating, tracking, and closing.</w:t>
            </w:r>
          </w:p>
        </w:tc>
      </w:tr>
      <w:tr w:rsidR="004D56F9" w:rsidRPr="004D56F9" w14:paraId="17D6D896" w14:textId="77777777" w:rsidTr="004D56F9">
        <w:trPr>
          <w:divId w:val="1453354881"/>
        </w:trPr>
        <w:tc>
          <w:tcPr>
            <w:tcW w:w="1362" w:type="dxa"/>
            <w:tcBorders>
              <w:right w:val="single" w:sz="12" w:space="0" w:color="767171" w:themeColor="background2" w:themeShade="80"/>
            </w:tcBorders>
          </w:tcPr>
          <w:p w14:paraId="2883DE2D" w14:textId="72555EC3" w:rsidR="004D56F9" w:rsidRPr="004D56F9" w:rsidRDefault="004D56F9" w:rsidP="006D6F3F">
            <w:pPr>
              <w:jc w:val="center"/>
            </w:pPr>
            <w:r w:rsidRPr="004D56F9">
              <w:rPr>
                <w:rFonts w:ascii="Arial" w:hAnsi="Arial" w:cs="Arial"/>
                <w:bCs/>
                <w:i/>
                <w:iCs/>
                <w:color w:val="000000"/>
                <w:sz w:val="20"/>
                <w:szCs w:val="20"/>
              </w:rPr>
              <w:t>Find information</w:t>
            </w:r>
          </w:p>
        </w:tc>
        <w:tc>
          <w:tcPr>
            <w:tcW w:w="1783" w:type="dxa"/>
            <w:tcBorders>
              <w:left w:val="single" w:sz="12" w:space="0" w:color="767171" w:themeColor="background2" w:themeShade="80"/>
              <w:right w:val="single" w:sz="12" w:space="0" w:color="767171" w:themeColor="background2" w:themeShade="80"/>
            </w:tcBorders>
          </w:tcPr>
          <w:p w14:paraId="65EF3498" w14:textId="77777777" w:rsidR="004D56F9" w:rsidRPr="004D56F9" w:rsidRDefault="004D56F9" w:rsidP="004D56F9">
            <w:pPr>
              <w:jc w:val="center"/>
              <w:rPr>
                <w:b/>
                <w:sz w:val="22"/>
                <w:szCs w:val="22"/>
              </w:rPr>
            </w:pPr>
            <w:r w:rsidRPr="004D56F9">
              <w:rPr>
                <w:b/>
                <w:sz w:val="22"/>
                <w:szCs w:val="22"/>
              </w:rPr>
              <w:t>Search</w:t>
            </w:r>
          </w:p>
          <w:p w14:paraId="24C199AA" w14:textId="77777777" w:rsidR="004D56F9" w:rsidRPr="004D56F9" w:rsidRDefault="004D56F9" w:rsidP="004D56F9">
            <w:pPr>
              <w:jc w:val="center"/>
              <w:rPr>
                <w:sz w:val="22"/>
                <w:szCs w:val="22"/>
              </w:rPr>
            </w:pPr>
          </w:p>
        </w:tc>
        <w:tc>
          <w:tcPr>
            <w:tcW w:w="6205" w:type="dxa"/>
            <w:tcBorders>
              <w:left w:val="single" w:sz="12" w:space="0" w:color="767171" w:themeColor="background2" w:themeShade="80"/>
            </w:tcBorders>
          </w:tcPr>
          <w:p w14:paraId="3230DE8F" w14:textId="34894FF2" w:rsidR="004D56F9" w:rsidRPr="004D56F9" w:rsidRDefault="00D81834" w:rsidP="00F4152B">
            <w:pPr>
              <w:spacing w:after="240"/>
            </w:pPr>
            <w:r>
              <w:t>You define the set of data you want to see</w:t>
            </w:r>
            <w:r w:rsidR="00AB369C">
              <w:t xml:space="preserve"> by entering full or partial content information</w:t>
            </w:r>
            <w:r>
              <w:t xml:space="preserve">.  The </w:t>
            </w:r>
            <w:r w:rsidRPr="00903118">
              <w:rPr>
                <w:i/>
              </w:rPr>
              <w:t>global</w:t>
            </w:r>
            <w:r>
              <w:t xml:space="preserve"> search scans</w:t>
            </w:r>
            <w:r w:rsidR="004D56F9" w:rsidRPr="004D56F9">
              <w:t xml:space="preserve"> </w:t>
            </w:r>
            <w:r w:rsidR="004E0549">
              <w:t>the entire</w:t>
            </w:r>
            <w:r w:rsidR="004E0549" w:rsidRPr="004D56F9">
              <w:t xml:space="preserve"> </w:t>
            </w:r>
            <w:r w:rsidR="004E0549">
              <w:t>repository (</w:t>
            </w:r>
            <w:r w:rsidR="004D56F9" w:rsidRPr="004D56F9">
              <w:t xml:space="preserve">historical and in-progress </w:t>
            </w:r>
            <w:r w:rsidR="00F4152B">
              <w:t>requests</w:t>
            </w:r>
            <w:r w:rsidR="004E0549">
              <w:t>):</w:t>
            </w:r>
            <w:r w:rsidR="004D56F9" w:rsidRPr="004D56F9">
              <w:t xml:space="preserve"> documents/files, </w:t>
            </w:r>
            <w:r w:rsidR="0079573E">
              <w:t>request</w:t>
            </w:r>
            <w:r w:rsidR="004D56F9" w:rsidRPr="004D56F9">
              <w:t xml:space="preserve"> numbers, client and requester names and codes, assignee name</w:t>
            </w:r>
            <w:r w:rsidR="004E0549">
              <w:t>s</w:t>
            </w:r>
            <w:r w:rsidR="004D56F9" w:rsidRPr="004D56F9">
              <w:t>, patient name</w:t>
            </w:r>
            <w:r w:rsidR="004E0549">
              <w:t>s</w:t>
            </w:r>
            <w:r w:rsidR="004D56F9" w:rsidRPr="004D56F9">
              <w:t xml:space="preserve">, and </w:t>
            </w:r>
            <w:r w:rsidR="004E0549">
              <w:t>full</w:t>
            </w:r>
            <w:r w:rsidR="004E0549" w:rsidRPr="004D56F9">
              <w:t xml:space="preserve"> </w:t>
            </w:r>
            <w:r w:rsidR="004D56F9" w:rsidRPr="004D56F9">
              <w:t>address</w:t>
            </w:r>
            <w:r w:rsidR="004E0549">
              <w:t xml:space="preserve"> information</w:t>
            </w:r>
            <w:r w:rsidR="004D56F9" w:rsidRPr="004D56F9">
              <w:t>.</w:t>
            </w:r>
          </w:p>
        </w:tc>
      </w:tr>
      <w:tr w:rsidR="006D6F3F" w:rsidRPr="004D56F9" w14:paraId="683DAD15" w14:textId="77777777" w:rsidTr="00AF663B">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86" w:author="Susan Ladwig" w:date="2017-06-23T16:59: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divId w:val="1453354881"/>
          <w:trPrChange w:id="87" w:author="Susan Ladwig" w:date="2017-06-23T16:59:00Z">
            <w:trPr>
              <w:divId w:val="1453354881"/>
            </w:trPr>
          </w:trPrChange>
        </w:trPr>
        <w:tc>
          <w:tcPr>
            <w:tcW w:w="1362" w:type="dxa"/>
            <w:tcBorders>
              <w:right w:val="single" w:sz="12" w:space="0" w:color="767171" w:themeColor="background2" w:themeShade="80"/>
            </w:tcBorders>
            <w:tcPrChange w:id="88" w:author="Susan Ladwig" w:date="2017-06-23T16:59:00Z">
              <w:tcPr>
                <w:tcW w:w="1362" w:type="dxa"/>
                <w:tcBorders>
                  <w:right w:val="single" w:sz="12" w:space="0" w:color="767171" w:themeColor="background2" w:themeShade="80"/>
                </w:tcBorders>
              </w:tcPr>
            </w:tcPrChange>
          </w:tcPr>
          <w:p w14:paraId="7EC4C00D" w14:textId="45DDAC2B" w:rsidR="006D6F3F" w:rsidRPr="004D56F9" w:rsidRDefault="006D6F3F" w:rsidP="00E46071">
            <w:pPr>
              <w:spacing w:before="120"/>
              <w:jc w:val="center"/>
              <w:rPr>
                <w:rFonts w:ascii="Arial" w:hAnsi="Arial" w:cs="Arial"/>
                <w:bCs/>
                <w:i/>
                <w:iCs/>
                <w:color w:val="000000"/>
                <w:sz w:val="20"/>
                <w:szCs w:val="20"/>
              </w:rPr>
            </w:pPr>
            <w:r>
              <w:rPr>
                <w:rFonts w:ascii="Arial" w:hAnsi="Arial" w:cs="Arial"/>
                <w:bCs/>
                <w:i/>
                <w:iCs/>
                <w:color w:val="000000"/>
                <w:sz w:val="20"/>
                <w:szCs w:val="20"/>
              </w:rPr>
              <w:t>Store documents</w:t>
            </w:r>
          </w:p>
        </w:tc>
        <w:tc>
          <w:tcPr>
            <w:tcW w:w="1783" w:type="dxa"/>
            <w:tcBorders>
              <w:left w:val="single" w:sz="12" w:space="0" w:color="767171" w:themeColor="background2" w:themeShade="80"/>
              <w:right w:val="single" w:sz="12" w:space="0" w:color="767171" w:themeColor="background2" w:themeShade="80"/>
            </w:tcBorders>
            <w:vAlign w:val="center"/>
            <w:tcPrChange w:id="89" w:author="Susan Ladwig" w:date="2017-06-23T16:59:00Z">
              <w:tcPr>
                <w:tcW w:w="1783" w:type="dxa"/>
                <w:tcBorders>
                  <w:left w:val="single" w:sz="12" w:space="0" w:color="767171" w:themeColor="background2" w:themeShade="80"/>
                  <w:right w:val="single" w:sz="12" w:space="0" w:color="767171" w:themeColor="background2" w:themeShade="80"/>
                </w:tcBorders>
              </w:tcPr>
            </w:tcPrChange>
          </w:tcPr>
          <w:p w14:paraId="5D089C38" w14:textId="14A888ED" w:rsidR="006D6F3F" w:rsidRPr="004D56F9" w:rsidRDefault="006D6F3F" w:rsidP="00AF663B">
            <w:pPr>
              <w:jc w:val="center"/>
              <w:rPr>
                <w:b/>
                <w:sz w:val="22"/>
                <w:szCs w:val="22"/>
              </w:rPr>
              <w:pPrChange w:id="90" w:author="Susan Ladwig" w:date="2017-06-23T16:59:00Z">
                <w:pPr>
                  <w:jc w:val="center"/>
                </w:pPr>
              </w:pPrChange>
            </w:pPr>
            <w:r>
              <w:rPr>
                <w:b/>
                <w:sz w:val="22"/>
                <w:szCs w:val="22"/>
              </w:rPr>
              <w:t>Documents</w:t>
            </w:r>
          </w:p>
        </w:tc>
        <w:tc>
          <w:tcPr>
            <w:tcW w:w="6205" w:type="dxa"/>
            <w:tcBorders>
              <w:left w:val="single" w:sz="12" w:space="0" w:color="767171" w:themeColor="background2" w:themeShade="80"/>
            </w:tcBorders>
            <w:tcPrChange w:id="91" w:author="Susan Ladwig" w:date="2017-06-23T16:59:00Z">
              <w:tcPr>
                <w:tcW w:w="6205" w:type="dxa"/>
                <w:tcBorders>
                  <w:left w:val="single" w:sz="12" w:space="0" w:color="767171" w:themeColor="background2" w:themeShade="80"/>
                </w:tcBorders>
              </w:tcPr>
            </w:tcPrChange>
          </w:tcPr>
          <w:p w14:paraId="2E5E06F5" w14:textId="740BF9AD" w:rsidR="006D6F3F" w:rsidRPr="004D56F9" w:rsidRDefault="006D6F3F" w:rsidP="004D56F9">
            <w:pPr>
              <w:spacing w:after="240"/>
            </w:pPr>
            <w:r>
              <w:t>A location for storing documents in HDS</w:t>
            </w:r>
          </w:p>
        </w:tc>
      </w:tr>
      <w:tr w:rsidR="006D6F3F" w:rsidRPr="004D56F9" w14:paraId="41438282" w14:textId="77777777" w:rsidTr="00AF663B">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92" w:author="Susan Ladwig" w:date="2017-06-23T16:59: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divId w:val="1453354881"/>
          <w:trPrChange w:id="93" w:author="Susan Ladwig" w:date="2017-06-23T16:59:00Z">
            <w:trPr>
              <w:divId w:val="1453354881"/>
            </w:trPr>
          </w:trPrChange>
        </w:trPr>
        <w:tc>
          <w:tcPr>
            <w:tcW w:w="1362" w:type="dxa"/>
            <w:tcBorders>
              <w:right w:val="single" w:sz="12" w:space="0" w:color="767171" w:themeColor="background2" w:themeShade="80"/>
            </w:tcBorders>
            <w:tcPrChange w:id="94" w:author="Susan Ladwig" w:date="2017-06-23T16:59:00Z">
              <w:tcPr>
                <w:tcW w:w="1362" w:type="dxa"/>
                <w:tcBorders>
                  <w:right w:val="single" w:sz="12" w:space="0" w:color="767171" w:themeColor="background2" w:themeShade="80"/>
                </w:tcBorders>
              </w:tcPr>
            </w:tcPrChange>
          </w:tcPr>
          <w:p w14:paraId="783F87C2" w14:textId="34237F91" w:rsidR="006D6F3F" w:rsidRDefault="006D6F3F" w:rsidP="006D6F3F">
            <w:pPr>
              <w:spacing w:before="120"/>
              <w:jc w:val="center"/>
              <w:rPr>
                <w:rFonts w:ascii="Arial" w:hAnsi="Arial" w:cs="Arial"/>
                <w:bCs/>
                <w:i/>
                <w:iCs/>
                <w:color w:val="000000"/>
                <w:sz w:val="20"/>
                <w:szCs w:val="20"/>
              </w:rPr>
            </w:pPr>
            <w:r>
              <w:rPr>
                <w:rFonts w:ascii="Arial" w:hAnsi="Arial" w:cs="Arial"/>
                <w:bCs/>
                <w:i/>
                <w:iCs/>
                <w:color w:val="000000"/>
                <w:sz w:val="20"/>
                <w:szCs w:val="20"/>
              </w:rPr>
              <w:t>My work</w:t>
            </w:r>
          </w:p>
        </w:tc>
        <w:tc>
          <w:tcPr>
            <w:tcW w:w="1783" w:type="dxa"/>
            <w:tcBorders>
              <w:left w:val="single" w:sz="12" w:space="0" w:color="767171" w:themeColor="background2" w:themeShade="80"/>
              <w:right w:val="single" w:sz="12" w:space="0" w:color="767171" w:themeColor="background2" w:themeShade="80"/>
            </w:tcBorders>
            <w:tcPrChange w:id="95" w:author="Susan Ladwig" w:date="2017-06-23T16:59:00Z">
              <w:tcPr>
                <w:tcW w:w="1783" w:type="dxa"/>
                <w:tcBorders>
                  <w:left w:val="single" w:sz="12" w:space="0" w:color="767171" w:themeColor="background2" w:themeShade="80"/>
                  <w:right w:val="single" w:sz="12" w:space="0" w:color="767171" w:themeColor="background2" w:themeShade="80"/>
                </w:tcBorders>
              </w:tcPr>
            </w:tcPrChange>
          </w:tcPr>
          <w:p w14:paraId="38482326" w14:textId="0923771D" w:rsidR="006D6F3F" w:rsidRDefault="00E46071" w:rsidP="00AF663B">
            <w:pPr>
              <w:jc w:val="center"/>
              <w:rPr>
                <w:b/>
                <w:sz w:val="22"/>
                <w:szCs w:val="22"/>
              </w:rPr>
              <w:pPrChange w:id="96" w:author="Susan Ladwig" w:date="2017-06-23T16:59:00Z">
                <w:pPr>
                  <w:jc w:val="center"/>
                </w:pPr>
              </w:pPrChange>
            </w:pPr>
            <w:ins w:id="97" w:author="Susan Ladwig" w:date="2017-06-23T17:06:00Z">
              <w:r>
                <w:rPr>
                  <w:b/>
                  <w:sz w:val="22"/>
                  <w:szCs w:val="22"/>
                </w:rPr>
                <w:t>Tasks</w:t>
              </w:r>
            </w:ins>
            <w:del w:id="98" w:author="Susan Ladwig" w:date="2017-06-23T17:03:00Z">
              <w:r w:rsidR="006D6F3F" w:rsidDel="00AF663B">
                <w:rPr>
                  <w:b/>
                  <w:sz w:val="22"/>
                  <w:szCs w:val="22"/>
                </w:rPr>
                <w:delText>Tasks</w:delText>
              </w:r>
            </w:del>
          </w:p>
        </w:tc>
        <w:tc>
          <w:tcPr>
            <w:tcW w:w="6205" w:type="dxa"/>
            <w:tcBorders>
              <w:left w:val="single" w:sz="12" w:space="0" w:color="767171" w:themeColor="background2" w:themeShade="80"/>
            </w:tcBorders>
            <w:tcPrChange w:id="99" w:author="Susan Ladwig" w:date="2017-06-23T16:59:00Z">
              <w:tcPr>
                <w:tcW w:w="6205" w:type="dxa"/>
                <w:tcBorders>
                  <w:left w:val="single" w:sz="12" w:space="0" w:color="767171" w:themeColor="background2" w:themeShade="80"/>
                </w:tcBorders>
              </w:tcPr>
            </w:tcPrChange>
          </w:tcPr>
          <w:p w14:paraId="1B3A31FE" w14:textId="77777777" w:rsidR="006D6F3F" w:rsidRDefault="006D6F3F" w:rsidP="004D56F9">
            <w:pPr>
              <w:spacing w:after="240"/>
              <w:rPr>
                <w:ins w:id="100" w:author="Sanija Shabani" w:date="2017-06-23T11:12:00Z"/>
              </w:rPr>
            </w:pPr>
            <w:r>
              <w:t xml:space="preserve">A list of actions assigned to me or my </w:t>
            </w:r>
            <w:commentRangeStart w:id="101"/>
            <w:r>
              <w:t>group</w:t>
            </w:r>
            <w:commentRangeEnd w:id="101"/>
            <w:r w:rsidR="00237C00">
              <w:rPr>
                <w:rStyle w:val="CommentReference"/>
              </w:rPr>
              <w:commentReference w:id="101"/>
            </w:r>
          </w:p>
          <w:p w14:paraId="42794471" w14:textId="00C4DC0B" w:rsidR="00237C00" w:rsidRDefault="00237C00" w:rsidP="004D56F9">
            <w:pPr>
              <w:spacing w:after="240"/>
            </w:pPr>
          </w:p>
        </w:tc>
      </w:tr>
      <w:tr w:rsidR="00AF663B" w:rsidRPr="004D56F9" w14:paraId="6FEF0F68" w14:textId="77777777" w:rsidTr="00AF663B">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102" w:author="Susan Ladwig" w:date="2017-06-23T16:59: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divId w:val="1453354881"/>
          <w:ins w:id="103" w:author="Susan Ladwig" w:date="2017-06-23T16:56:00Z"/>
          <w:trPrChange w:id="104" w:author="Susan Ladwig" w:date="2017-06-23T16:59:00Z">
            <w:trPr>
              <w:divId w:val="1453354881"/>
            </w:trPr>
          </w:trPrChange>
        </w:trPr>
        <w:tc>
          <w:tcPr>
            <w:tcW w:w="1362" w:type="dxa"/>
            <w:tcBorders>
              <w:right w:val="single" w:sz="12" w:space="0" w:color="767171" w:themeColor="background2" w:themeShade="80"/>
            </w:tcBorders>
            <w:tcPrChange w:id="105" w:author="Susan Ladwig" w:date="2017-06-23T16:59:00Z">
              <w:tcPr>
                <w:tcW w:w="1362" w:type="dxa"/>
                <w:tcBorders>
                  <w:right w:val="single" w:sz="12" w:space="0" w:color="767171" w:themeColor="background2" w:themeShade="80"/>
                </w:tcBorders>
              </w:tcPr>
            </w:tcPrChange>
          </w:tcPr>
          <w:p w14:paraId="06CCD481" w14:textId="394650B4" w:rsidR="00AF663B" w:rsidRDefault="00AF663B" w:rsidP="00E46071">
            <w:pPr>
              <w:spacing w:before="120"/>
              <w:jc w:val="center"/>
              <w:rPr>
                <w:ins w:id="106" w:author="Susan Ladwig" w:date="2017-06-23T16:56:00Z"/>
                <w:rFonts w:ascii="Arial" w:hAnsi="Arial" w:cs="Arial"/>
                <w:bCs/>
                <w:i/>
                <w:iCs/>
                <w:color w:val="000000"/>
                <w:sz w:val="20"/>
                <w:szCs w:val="20"/>
              </w:rPr>
            </w:pPr>
            <w:ins w:id="107" w:author="Susan Ladwig" w:date="2017-06-23T16:57:00Z">
              <w:r>
                <w:rPr>
                  <w:rFonts w:ascii="Arial" w:hAnsi="Arial" w:cs="Arial"/>
                  <w:bCs/>
                  <w:i/>
                  <w:iCs/>
                  <w:color w:val="000000"/>
                  <w:sz w:val="20"/>
                  <w:szCs w:val="20"/>
                </w:rPr>
                <w:t>Store your</w:t>
              </w:r>
            </w:ins>
            <w:ins w:id="108" w:author="Susan Ladwig" w:date="2017-06-23T16:56:00Z">
              <w:r>
                <w:rPr>
                  <w:rFonts w:ascii="Arial" w:hAnsi="Arial" w:cs="Arial"/>
                  <w:bCs/>
                  <w:i/>
                  <w:iCs/>
                  <w:color w:val="000000"/>
                  <w:sz w:val="20"/>
                  <w:szCs w:val="20"/>
                </w:rPr>
                <w:t xml:space="preserve"> Documents</w:t>
              </w:r>
            </w:ins>
          </w:p>
        </w:tc>
        <w:tc>
          <w:tcPr>
            <w:tcW w:w="1783" w:type="dxa"/>
            <w:tcBorders>
              <w:left w:val="single" w:sz="12" w:space="0" w:color="767171" w:themeColor="background2" w:themeShade="80"/>
              <w:right w:val="single" w:sz="12" w:space="0" w:color="767171" w:themeColor="background2" w:themeShade="80"/>
            </w:tcBorders>
            <w:vAlign w:val="center"/>
            <w:tcPrChange w:id="109" w:author="Susan Ladwig" w:date="2017-06-23T16:59:00Z">
              <w:tcPr>
                <w:tcW w:w="1783" w:type="dxa"/>
                <w:tcBorders>
                  <w:left w:val="single" w:sz="12" w:space="0" w:color="767171" w:themeColor="background2" w:themeShade="80"/>
                  <w:right w:val="single" w:sz="12" w:space="0" w:color="767171" w:themeColor="background2" w:themeShade="80"/>
                </w:tcBorders>
              </w:tcPr>
            </w:tcPrChange>
          </w:tcPr>
          <w:p w14:paraId="7B011A92" w14:textId="10F5F541" w:rsidR="00AF663B" w:rsidRDefault="00AF663B" w:rsidP="00E46071">
            <w:pPr>
              <w:jc w:val="center"/>
              <w:rPr>
                <w:ins w:id="110" w:author="Susan Ladwig" w:date="2017-06-23T16:56:00Z"/>
                <w:b/>
                <w:sz w:val="22"/>
                <w:szCs w:val="22"/>
              </w:rPr>
            </w:pPr>
            <w:ins w:id="111" w:author="Susan Ladwig" w:date="2017-06-23T16:58:00Z">
              <w:r>
                <w:rPr>
                  <w:b/>
                  <w:sz w:val="22"/>
                  <w:szCs w:val="22"/>
                </w:rPr>
                <w:t xml:space="preserve">My </w:t>
              </w:r>
            </w:ins>
            <w:ins w:id="112" w:author="Susan Ladwig" w:date="2017-06-23T16:56:00Z">
              <w:r>
                <w:rPr>
                  <w:b/>
                  <w:sz w:val="22"/>
                  <w:szCs w:val="22"/>
                </w:rPr>
                <w:t>Documents</w:t>
              </w:r>
            </w:ins>
          </w:p>
        </w:tc>
        <w:tc>
          <w:tcPr>
            <w:tcW w:w="6205" w:type="dxa"/>
            <w:tcBorders>
              <w:left w:val="single" w:sz="12" w:space="0" w:color="767171" w:themeColor="background2" w:themeShade="80"/>
            </w:tcBorders>
            <w:tcPrChange w:id="113" w:author="Susan Ladwig" w:date="2017-06-23T16:59:00Z">
              <w:tcPr>
                <w:tcW w:w="6205" w:type="dxa"/>
                <w:tcBorders>
                  <w:left w:val="single" w:sz="12" w:space="0" w:color="767171" w:themeColor="background2" w:themeShade="80"/>
                </w:tcBorders>
              </w:tcPr>
            </w:tcPrChange>
          </w:tcPr>
          <w:p w14:paraId="74655EB4" w14:textId="18DEC3D1" w:rsidR="00AF663B" w:rsidRDefault="00AF663B" w:rsidP="004D56F9">
            <w:pPr>
              <w:spacing w:after="240"/>
              <w:rPr>
                <w:ins w:id="114" w:author="Susan Ladwig" w:date="2017-06-23T16:56:00Z"/>
              </w:rPr>
            </w:pPr>
            <w:ins w:id="115" w:author="Susan Ladwig" w:date="2017-06-23T16:56:00Z">
              <w:r>
                <w:t>A location for storing your documents in HDS</w:t>
              </w:r>
            </w:ins>
          </w:p>
        </w:tc>
      </w:tr>
      <w:tr w:rsidR="004D56F9" w:rsidRPr="004D56F9" w14:paraId="4AEAA130" w14:textId="77777777" w:rsidTr="004D56F9">
        <w:trPr>
          <w:divId w:val="1453354881"/>
        </w:trPr>
        <w:tc>
          <w:tcPr>
            <w:tcW w:w="1362" w:type="dxa"/>
            <w:tcBorders>
              <w:right w:val="single" w:sz="12" w:space="0" w:color="767171" w:themeColor="background2" w:themeShade="80"/>
            </w:tcBorders>
          </w:tcPr>
          <w:p w14:paraId="283FB4A8" w14:textId="77777777" w:rsidR="004D56F9" w:rsidRPr="004D56F9" w:rsidRDefault="004D56F9" w:rsidP="006D6F3F">
            <w:pPr>
              <w:spacing w:before="120"/>
              <w:jc w:val="center"/>
            </w:pPr>
            <w:r w:rsidRPr="004D56F9">
              <w:rPr>
                <w:rFonts w:ascii="Arial" w:hAnsi="Arial" w:cs="Arial"/>
                <w:bCs/>
                <w:i/>
                <w:iCs/>
                <w:color w:val="000000"/>
                <w:sz w:val="20"/>
                <w:szCs w:val="20"/>
              </w:rPr>
              <w:t>Summarize information</w:t>
            </w:r>
          </w:p>
        </w:tc>
        <w:tc>
          <w:tcPr>
            <w:tcW w:w="1783" w:type="dxa"/>
            <w:tcBorders>
              <w:left w:val="single" w:sz="12" w:space="0" w:color="767171" w:themeColor="background2" w:themeShade="80"/>
              <w:right w:val="single" w:sz="12" w:space="0" w:color="767171" w:themeColor="background2" w:themeShade="80"/>
            </w:tcBorders>
          </w:tcPr>
          <w:p w14:paraId="2F02536B" w14:textId="77777777" w:rsidR="004D56F9" w:rsidRPr="004D56F9" w:rsidRDefault="004D56F9" w:rsidP="004D56F9">
            <w:pPr>
              <w:jc w:val="center"/>
              <w:rPr>
                <w:b/>
                <w:sz w:val="22"/>
                <w:szCs w:val="22"/>
              </w:rPr>
            </w:pPr>
            <w:r w:rsidRPr="004D56F9">
              <w:rPr>
                <w:b/>
                <w:sz w:val="22"/>
                <w:szCs w:val="22"/>
              </w:rPr>
              <w:t>Reports</w:t>
            </w:r>
            <w:r w:rsidRPr="004D56F9">
              <w:rPr>
                <w:b/>
                <w:sz w:val="22"/>
                <w:szCs w:val="22"/>
              </w:rPr>
              <w:br/>
              <w:t>Audit</w:t>
            </w:r>
          </w:p>
        </w:tc>
        <w:tc>
          <w:tcPr>
            <w:tcW w:w="6205" w:type="dxa"/>
            <w:tcBorders>
              <w:left w:val="single" w:sz="12" w:space="0" w:color="767171" w:themeColor="background2" w:themeShade="80"/>
            </w:tcBorders>
          </w:tcPr>
          <w:p w14:paraId="0747072B" w14:textId="53BF6CD3" w:rsidR="004D56F9" w:rsidRPr="004D56F9" w:rsidRDefault="004D56F9" w:rsidP="004D56F9">
            <w:pPr>
              <w:spacing w:after="240"/>
            </w:pPr>
            <w:r w:rsidRPr="004D56F9">
              <w:t xml:space="preserve">Authorized users can create parameters for selecting and running reports of </w:t>
            </w:r>
            <w:r w:rsidR="0079573E">
              <w:t>request</w:t>
            </w:r>
            <w:r w:rsidRPr="004D56F9">
              <w:t xml:space="preserve"> turnaround time and of </w:t>
            </w:r>
            <w:r w:rsidR="0079573E">
              <w:t>request</w:t>
            </w:r>
            <w:r w:rsidRPr="004D56F9">
              <w:t xml:space="preserve">-related </w:t>
            </w:r>
            <w:r w:rsidRPr="004D56F9">
              <w:rPr>
                <w:i/>
              </w:rPr>
              <w:t>actions</w:t>
            </w:r>
            <w:r w:rsidRPr="004D56F9">
              <w:t>.</w:t>
            </w:r>
          </w:p>
        </w:tc>
      </w:tr>
      <w:tr w:rsidR="004D56F9" w:rsidRPr="004D56F9" w14:paraId="7760B7AD" w14:textId="77777777" w:rsidTr="004D56F9">
        <w:trPr>
          <w:divId w:val="1453354881"/>
        </w:trPr>
        <w:tc>
          <w:tcPr>
            <w:tcW w:w="1362" w:type="dxa"/>
            <w:tcBorders>
              <w:right w:val="single" w:sz="12" w:space="0" w:color="767171" w:themeColor="background2" w:themeShade="80"/>
            </w:tcBorders>
          </w:tcPr>
          <w:p w14:paraId="26367A7E" w14:textId="71BEABA6" w:rsidR="004D56F9" w:rsidRPr="004D56F9" w:rsidRDefault="004D56F9" w:rsidP="00F4152B">
            <w:pPr>
              <w:jc w:val="center"/>
            </w:pPr>
            <w:r w:rsidRPr="004D56F9">
              <w:rPr>
                <w:rFonts w:ascii="Arial" w:hAnsi="Arial" w:cs="Arial"/>
                <w:bCs/>
                <w:i/>
                <w:iCs/>
                <w:color w:val="000000"/>
                <w:sz w:val="20"/>
                <w:szCs w:val="20"/>
              </w:rPr>
              <w:t xml:space="preserve">“Follow” </w:t>
            </w:r>
            <w:r w:rsidR="00F4152B">
              <w:rPr>
                <w:rFonts w:ascii="Arial" w:hAnsi="Arial" w:cs="Arial"/>
                <w:bCs/>
                <w:i/>
                <w:iCs/>
                <w:color w:val="000000"/>
                <w:sz w:val="20"/>
                <w:szCs w:val="20"/>
              </w:rPr>
              <w:t>requests</w:t>
            </w:r>
          </w:p>
        </w:tc>
        <w:tc>
          <w:tcPr>
            <w:tcW w:w="1783" w:type="dxa"/>
            <w:tcBorders>
              <w:left w:val="single" w:sz="12" w:space="0" w:color="767171" w:themeColor="background2" w:themeShade="80"/>
              <w:right w:val="single" w:sz="12" w:space="0" w:color="767171" w:themeColor="background2" w:themeShade="80"/>
            </w:tcBorders>
          </w:tcPr>
          <w:p w14:paraId="1305F544" w14:textId="77777777" w:rsidR="004D56F9" w:rsidRPr="004D56F9" w:rsidRDefault="004D56F9" w:rsidP="004D56F9">
            <w:pPr>
              <w:jc w:val="center"/>
              <w:rPr>
                <w:b/>
                <w:sz w:val="22"/>
                <w:szCs w:val="22"/>
              </w:rPr>
            </w:pPr>
            <w:r w:rsidRPr="004D56F9">
              <w:rPr>
                <w:b/>
                <w:sz w:val="22"/>
                <w:szCs w:val="22"/>
              </w:rPr>
              <w:t>Notifications</w:t>
            </w:r>
            <w:r w:rsidRPr="004D56F9">
              <w:rPr>
                <w:b/>
                <w:sz w:val="22"/>
                <w:szCs w:val="22"/>
              </w:rPr>
              <w:br/>
              <w:t>Subscriptions</w:t>
            </w:r>
          </w:p>
        </w:tc>
        <w:tc>
          <w:tcPr>
            <w:tcW w:w="6205" w:type="dxa"/>
            <w:tcBorders>
              <w:left w:val="single" w:sz="12" w:space="0" w:color="767171" w:themeColor="background2" w:themeShade="80"/>
            </w:tcBorders>
          </w:tcPr>
          <w:p w14:paraId="669EDBBC" w14:textId="34F60693" w:rsidR="004D56F9" w:rsidRPr="004D56F9" w:rsidRDefault="004D56F9" w:rsidP="004D56F9">
            <w:pPr>
              <w:spacing w:after="240"/>
            </w:pPr>
            <w:r w:rsidRPr="004D56F9">
              <w:rPr>
                <w:b/>
                <w:color w:val="767171" w:themeColor="background2" w:themeShade="80"/>
              </w:rPr>
              <w:t>--Future Release--</w:t>
            </w:r>
            <w:r w:rsidR="00903118">
              <w:rPr>
                <w:color w:val="3B3838" w:themeColor="background2" w:themeShade="40"/>
              </w:rPr>
              <w:t xml:space="preserve"> </w:t>
            </w:r>
            <w:r w:rsidRPr="004D56F9">
              <w:t xml:space="preserve">Collection of user-specific event logs created by the </w:t>
            </w:r>
            <w:r w:rsidRPr="004D56F9">
              <w:rPr>
                <w:i/>
              </w:rPr>
              <w:t>system</w:t>
            </w:r>
            <w:r w:rsidRPr="004D56F9">
              <w:t>.</w:t>
            </w:r>
          </w:p>
        </w:tc>
      </w:tr>
      <w:tr w:rsidR="004D56F9" w:rsidRPr="004D56F9" w14:paraId="4DF96445" w14:textId="77777777" w:rsidTr="004D56F9">
        <w:trPr>
          <w:divId w:val="1453354881"/>
        </w:trPr>
        <w:tc>
          <w:tcPr>
            <w:tcW w:w="1362" w:type="dxa"/>
            <w:tcBorders>
              <w:right w:val="single" w:sz="12" w:space="0" w:color="767171" w:themeColor="background2" w:themeShade="80"/>
            </w:tcBorders>
          </w:tcPr>
          <w:p w14:paraId="547355C4" w14:textId="77777777" w:rsidR="004D56F9" w:rsidRPr="004D56F9" w:rsidRDefault="004D56F9" w:rsidP="004D56F9">
            <w:pPr>
              <w:spacing w:before="120"/>
              <w:jc w:val="center"/>
              <w:rPr>
                <w:rFonts w:ascii="Arial" w:hAnsi="Arial" w:cs="Arial"/>
                <w:bCs/>
                <w:i/>
                <w:iCs/>
                <w:color w:val="000000"/>
                <w:sz w:val="20"/>
                <w:szCs w:val="20"/>
              </w:rPr>
            </w:pPr>
            <w:r w:rsidRPr="004D56F9">
              <w:rPr>
                <w:rFonts w:ascii="Arial" w:hAnsi="Arial" w:cs="Arial"/>
                <w:bCs/>
                <w:i/>
                <w:iCs/>
                <w:color w:val="000000"/>
                <w:sz w:val="20"/>
                <w:szCs w:val="20"/>
              </w:rPr>
              <w:t>Maintenance and configuration</w:t>
            </w:r>
          </w:p>
        </w:tc>
        <w:tc>
          <w:tcPr>
            <w:tcW w:w="1783" w:type="dxa"/>
            <w:tcBorders>
              <w:left w:val="single" w:sz="12" w:space="0" w:color="767171" w:themeColor="background2" w:themeShade="80"/>
              <w:right w:val="single" w:sz="12" w:space="0" w:color="767171" w:themeColor="background2" w:themeShade="80"/>
            </w:tcBorders>
          </w:tcPr>
          <w:p w14:paraId="67AE2C06" w14:textId="77777777" w:rsidR="004D56F9" w:rsidRPr="004D56F9" w:rsidRDefault="004D56F9" w:rsidP="004D56F9">
            <w:pPr>
              <w:jc w:val="center"/>
              <w:rPr>
                <w:b/>
                <w:sz w:val="22"/>
                <w:szCs w:val="22"/>
              </w:rPr>
            </w:pPr>
            <w:r w:rsidRPr="004D56F9">
              <w:rPr>
                <w:b/>
                <w:sz w:val="22"/>
                <w:szCs w:val="22"/>
              </w:rPr>
              <w:t>Admin</w:t>
            </w:r>
          </w:p>
        </w:tc>
        <w:tc>
          <w:tcPr>
            <w:tcW w:w="6205" w:type="dxa"/>
            <w:tcBorders>
              <w:left w:val="single" w:sz="12" w:space="0" w:color="767171" w:themeColor="background2" w:themeShade="80"/>
            </w:tcBorders>
          </w:tcPr>
          <w:p w14:paraId="1FDBCAA2" w14:textId="3ACBE6B5" w:rsidR="004D56F9" w:rsidRPr="004D56F9" w:rsidRDefault="004D56F9">
            <w:r w:rsidRPr="004D56F9">
              <w:t>Restricted to technical and super users.</w:t>
            </w:r>
            <w:r w:rsidR="004E0549">
              <w:t xml:space="preserve"> From here, authorized employees can manage </w:t>
            </w:r>
            <w:r w:rsidR="00AB369C">
              <w:t>behind-</w:t>
            </w:r>
            <w:r w:rsidR="00284ECD">
              <w:t>the-scenes operations such as application-level security and</w:t>
            </w:r>
            <w:r w:rsidR="005439A0">
              <w:t xml:space="preserve"> access control; </w:t>
            </w:r>
            <w:r w:rsidR="00284ECD">
              <w:t xml:space="preserve">configuration (of reports, workflow, modules, fields); and </w:t>
            </w:r>
            <w:r w:rsidR="0079573E">
              <w:t>request</w:t>
            </w:r>
            <w:r w:rsidR="00284ECD">
              <w:t xml:space="preserve"> locking.</w:t>
            </w:r>
            <w:r w:rsidR="005439A0">
              <w:t xml:space="preserve"> </w:t>
            </w:r>
          </w:p>
        </w:tc>
      </w:tr>
    </w:tbl>
    <w:p w14:paraId="7388867A" w14:textId="77777777" w:rsidR="004D56F9" w:rsidRPr="004D56F9" w:rsidRDefault="004D56F9" w:rsidP="004D56F9">
      <w:pPr>
        <w:divId w:val="1453354881"/>
      </w:pPr>
    </w:p>
    <w:p w14:paraId="08E36E43" w14:textId="77777777" w:rsidR="005B3517" w:rsidRDefault="005B3517" w:rsidP="00903118">
      <w:pPr>
        <w:pStyle w:val="Heading1"/>
        <w:jc w:val="both"/>
        <w:divId w:val="1453354881"/>
        <w:rPr>
          <w:rFonts w:eastAsia="Times New Roman"/>
        </w:rPr>
        <w:sectPr w:rsidR="005B3517" w:rsidSect="00166737">
          <w:pgSz w:w="12240" w:h="15840" w:code="1"/>
          <w:pgMar w:top="1440" w:right="1440" w:bottom="1080" w:left="1440" w:header="432" w:footer="432" w:gutter="0"/>
          <w:cols w:space="720"/>
          <w:titlePg/>
          <w:docGrid w:linePitch="360"/>
        </w:sectPr>
      </w:pPr>
      <w:bookmarkStart w:id="116" w:name="_Toc457566161"/>
    </w:p>
    <w:p w14:paraId="5DFB79F9" w14:textId="79ECB4DD" w:rsidR="00606248" w:rsidRPr="00606248" w:rsidRDefault="00606248" w:rsidP="00903118">
      <w:pPr>
        <w:pStyle w:val="Heading1"/>
        <w:jc w:val="both"/>
        <w:divId w:val="1453354881"/>
        <w:rPr>
          <w:rFonts w:eastAsia="Times New Roman"/>
        </w:rPr>
      </w:pPr>
      <w:r w:rsidRPr="00606248">
        <w:rPr>
          <w:rFonts w:eastAsia="Times New Roman"/>
        </w:rPr>
        <w:t>Your Profile</w:t>
      </w:r>
      <w:bookmarkEnd w:id="116"/>
    </w:p>
    <w:p w14:paraId="1383346E" w14:textId="79C88914" w:rsidR="00606248" w:rsidRPr="00606248" w:rsidRDefault="00606248" w:rsidP="00606248">
      <w:pPr>
        <w:divId w:val="1453354881"/>
      </w:pPr>
      <w:r w:rsidRPr="00606248">
        <w:t xml:space="preserve">Your </w:t>
      </w:r>
      <w:r w:rsidR="003568FE">
        <w:t>HDS</w:t>
      </w:r>
      <w:r w:rsidRPr="00606248">
        <w:t xml:space="preserve"> user profile is the space for identifying yourself–by role(s), contact information, location information...even by profile picture.</w:t>
      </w:r>
    </w:p>
    <w:p w14:paraId="2B7F13D0" w14:textId="77777777" w:rsidR="00606248" w:rsidRPr="00606248" w:rsidRDefault="00606248" w:rsidP="00606248">
      <w:pPr>
        <w:spacing w:after="360"/>
        <w:divId w:val="1453354881"/>
      </w:pPr>
      <w:r w:rsidRPr="00606248">
        <w:t>Here you can see at a glance the organizational groups to which you belong, your title, and your work location.  Profile details are particularly helpful when team members work in different locations or for different organizations.</w:t>
      </w:r>
    </w:p>
    <w:p w14:paraId="4527E0B6" w14:textId="6F3E2F1E" w:rsidR="00606248" w:rsidRPr="00606248" w:rsidRDefault="00EE7F56" w:rsidP="00606248">
      <w:pPr>
        <w:spacing w:after="240"/>
        <w:divId w:val="1453354881"/>
      </w:pPr>
      <w:commentRangeStart w:id="117"/>
      <w:commentRangeStart w:id="118"/>
      <w:ins w:id="119" w:author="Susan Ladwig" w:date="2017-06-22T15:54:00Z">
        <w:r>
          <w:rPr>
            <w:noProof/>
          </w:rPr>
          <w:drawing>
            <wp:inline distT="0" distB="0" distL="0" distR="0" wp14:anchorId="3FA27C39" wp14:editId="518FB225">
              <wp:extent cx="4755292" cy="2781541"/>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newfuckingbar.png"/>
                      <pic:cNvPicPr/>
                    </pic:nvPicPr>
                    <pic:blipFill>
                      <a:blip r:embed="rId51">
                        <a:extLst>
                          <a:ext uri="{28A0092B-C50C-407E-A947-70E740481C1C}">
                            <a14:useLocalDpi xmlns:a14="http://schemas.microsoft.com/office/drawing/2010/main" val="0"/>
                          </a:ext>
                        </a:extLst>
                      </a:blip>
                      <a:stretch>
                        <a:fillRect/>
                      </a:stretch>
                    </pic:blipFill>
                    <pic:spPr>
                      <a:xfrm>
                        <a:off x="0" y="0"/>
                        <a:ext cx="4755292" cy="2781541"/>
                      </a:xfrm>
                      <a:prstGeom prst="rect">
                        <a:avLst/>
                      </a:prstGeom>
                    </pic:spPr>
                  </pic:pic>
                </a:graphicData>
              </a:graphic>
            </wp:inline>
          </w:drawing>
        </w:r>
      </w:ins>
      <w:commentRangeEnd w:id="117"/>
      <w:r w:rsidR="00237C00">
        <w:rPr>
          <w:rStyle w:val="CommentReference"/>
        </w:rPr>
        <w:commentReference w:id="117"/>
      </w:r>
      <w:commentRangeEnd w:id="118"/>
      <w:r w:rsidR="00E46071">
        <w:rPr>
          <w:rStyle w:val="CommentReference"/>
        </w:rPr>
        <w:commentReference w:id="118"/>
      </w:r>
      <w:commentRangeStart w:id="120"/>
      <w:del w:id="121" w:author="Susan Ladwig" w:date="2017-06-22T15:54:00Z">
        <w:r w:rsidR="00606248" w:rsidRPr="00606248" w:rsidDel="00EE7F56">
          <w:rPr>
            <w:noProof/>
          </w:rPr>
          <w:drawing>
            <wp:inline distT="0" distB="0" distL="0" distR="0" wp14:anchorId="794AF2E2" wp14:editId="1FDB6909">
              <wp:extent cx="5943600" cy="322516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225165"/>
                      </a:xfrm>
                      <a:prstGeom prst="rect">
                        <a:avLst/>
                      </a:prstGeom>
                    </pic:spPr>
                  </pic:pic>
                </a:graphicData>
              </a:graphic>
            </wp:inline>
          </w:drawing>
        </w:r>
      </w:del>
      <w:commentRangeEnd w:id="120"/>
      <w:r w:rsidR="003C5CB2">
        <w:rPr>
          <w:rStyle w:val="CommentReference"/>
        </w:rPr>
        <w:commentReference w:id="120"/>
      </w:r>
    </w:p>
    <w:p w14:paraId="25E49144" w14:textId="1D3FC7B1" w:rsidR="00606248" w:rsidRPr="00606248" w:rsidRDefault="00606248" w:rsidP="00606248">
      <w:pPr>
        <w:divId w:val="1453354881"/>
      </w:pPr>
      <w:r w:rsidRPr="00606248">
        <w:t xml:space="preserve">You can view and update your profile from anywhere in </w:t>
      </w:r>
      <w:r w:rsidR="003568FE">
        <w:t>HDS</w:t>
      </w:r>
      <w:r w:rsidRPr="00606248">
        <w:t>.</w:t>
      </w:r>
    </w:p>
    <w:p w14:paraId="4CA5ADCD" w14:textId="77777777" w:rsidR="00606248" w:rsidRPr="00606248" w:rsidRDefault="003864C8" w:rsidP="00606248">
      <w:pPr>
        <w:spacing w:before="100" w:beforeAutospacing="1" w:after="100" w:afterAutospacing="1"/>
        <w:divId w:val="1453354881"/>
        <w:rPr>
          <w:rFonts w:ascii="Arial" w:hAnsi="Arial" w:cs="Arial"/>
          <w:color w:val="000000"/>
          <w:sz w:val="20"/>
          <w:szCs w:val="20"/>
        </w:rPr>
      </w:pPr>
      <w:r>
        <w:rPr>
          <w:rFonts w:ascii="Arial" w:eastAsia="Times New Roman" w:hAnsi="Arial" w:cs="Arial"/>
          <w:color w:val="000000"/>
          <w:sz w:val="20"/>
          <w:szCs w:val="20"/>
        </w:rPr>
        <w:pict w14:anchorId="164F8409">
          <v:rect id="_x0000_i1027" style="width:468pt;height:1.5pt" o:hralign="center" o:hrstd="t" o:hrnoshade="t" o:hr="t" fillcolor="#a0a0a0" stroked="f"/>
        </w:pict>
      </w:r>
    </w:p>
    <w:p w14:paraId="0B0971FC" w14:textId="77777777" w:rsidR="00606248" w:rsidRPr="00606248" w:rsidRDefault="00606248" w:rsidP="00606248">
      <w:pPr>
        <w:divId w:val="1453354881"/>
        <w:rPr>
          <w:b/>
          <w:color w:val="000000"/>
          <w:u w:val="single"/>
        </w:rPr>
      </w:pPr>
      <w:r w:rsidRPr="00606248">
        <w:rPr>
          <w:color w:val="000000"/>
        </w:rPr>
        <w:t>Topics in this chapter</w:t>
      </w:r>
      <w:r w:rsidRPr="00606248">
        <w:rPr>
          <w:b/>
          <w:color w:val="000000"/>
          <w:u w:val="single"/>
        </w:rPr>
        <w:t xml:space="preserve"> </w:t>
      </w:r>
    </w:p>
    <w:p w14:paraId="0466823A" w14:textId="77777777" w:rsidR="00606248" w:rsidRPr="00606248" w:rsidRDefault="00606248" w:rsidP="00606248">
      <w:pPr>
        <w:spacing w:after="0"/>
        <w:divId w:val="1453354881"/>
        <w:rPr>
          <w:b/>
          <w:color w:val="000000"/>
        </w:rPr>
      </w:pPr>
      <w:r w:rsidRPr="00606248">
        <w:rPr>
          <w:b/>
          <w:color w:val="000000"/>
        </w:rPr>
        <w:t>Opening your Profile</w:t>
      </w:r>
    </w:p>
    <w:p w14:paraId="6B9EAEF4" w14:textId="77777777" w:rsidR="00606248" w:rsidRPr="00606248" w:rsidRDefault="00606248" w:rsidP="00606248">
      <w:pPr>
        <w:spacing w:after="240"/>
        <w:divId w:val="1453354881"/>
        <w:rPr>
          <w:color w:val="000000"/>
        </w:rPr>
      </w:pPr>
      <w:r w:rsidRPr="00606248">
        <w:rPr>
          <w:color w:val="000000"/>
        </w:rPr>
        <w:t>Quickly locate and view your profile.</w:t>
      </w:r>
    </w:p>
    <w:p w14:paraId="41AAB636" w14:textId="77777777" w:rsidR="00606248" w:rsidRPr="00606248" w:rsidRDefault="00606248" w:rsidP="00606248">
      <w:pPr>
        <w:spacing w:after="0"/>
        <w:divId w:val="1453354881"/>
        <w:rPr>
          <w:b/>
          <w:color w:val="000000"/>
        </w:rPr>
      </w:pPr>
      <w:r w:rsidRPr="00606248">
        <w:rPr>
          <w:b/>
          <w:color w:val="000000"/>
        </w:rPr>
        <w:t>Updating your Profile</w:t>
      </w:r>
    </w:p>
    <w:p w14:paraId="4D1CFAED" w14:textId="77777777" w:rsidR="00606248" w:rsidRPr="00606248" w:rsidRDefault="00606248" w:rsidP="00606248">
      <w:pPr>
        <w:divId w:val="1453354881"/>
        <w:rPr>
          <w:color w:val="000000"/>
        </w:rPr>
      </w:pPr>
      <w:r w:rsidRPr="00606248">
        <w:rPr>
          <w:color w:val="000000"/>
        </w:rPr>
        <w:t>Create and update your profile page.</w:t>
      </w:r>
    </w:p>
    <w:p w14:paraId="6BD3309C" w14:textId="77777777" w:rsidR="00606248" w:rsidRPr="00606248" w:rsidRDefault="00606248" w:rsidP="00606248">
      <w:pPr>
        <w:spacing w:after="0"/>
        <w:divId w:val="1453354881"/>
        <w:rPr>
          <w:b/>
          <w:bCs/>
          <w:sz w:val="40"/>
          <w:szCs w:val="36"/>
        </w:rPr>
      </w:pPr>
      <w:bookmarkStart w:id="122" w:name="_Toc457566162"/>
      <w:r w:rsidRPr="00606248">
        <w:br w:type="page"/>
      </w:r>
    </w:p>
    <w:p w14:paraId="1FFCBAB3" w14:textId="77777777" w:rsidR="00606248" w:rsidRPr="00606248" w:rsidRDefault="00606248" w:rsidP="002362D2">
      <w:pPr>
        <w:pStyle w:val="Heading2"/>
        <w:divId w:val="1453354881"/>
      </w:pPr>
      <w:r w:rsidRPr="00606248">
        <w:t>Opening Your Profile</w:t>
      </w:r>
      <w:bookmarkEnd w:id="122"/>
    </w:p>
    <w:p w14:paraId="3D931967" w14:textId="32DC9BDB" w:rsidR="00606248" w:rsidRPr="00606248" w:rsidRDefault="00606248" w:rsidP="005B3517">
      <w:pPr>
        <w:divId w:val="1453354881"/>
      </w:pPr>
      <w:r w:rsidRPr="00606248">
        <w:t xml:space="preserve">Only you can open and view your profile–at any time, from anywhere in </w:t>
      </w:r>
      <w:r w:rsidR="003568FE">
        <w:t>HDS</w:t>
      </w:r>
      <w:r w:rsidRPr="00606248">
        <w:t>.</w:t>
      </w:r>
    </w:p>
    <w:p w14:paraId="3FF5FDD9" w14:textId="77777777" w:rsidR="00606248" w:rsidRPr="00606248" w:rsidRDefault="00606248" w:rsidP="005B3517">
      <w:pPr>
        <w:divId w:val="1453354881"/>
      </w:pPr>
      <w:r w:rsidRPr="00606248">
        <w:t>Follow these steps for opening.</w:t>
      </w:r>
    </w:p>
    <w:p w14:paraId="5B18408D" w14:textId="77777777" w:rsidR="00606248" w:rsidRPr="00606248" w:rsidRDefault="00606248" w:rsidP="006A76BA">
      <w:pPr>
        <w:numPr>
          <w:ilvl w:val="0"/>
          <w:numId w:val="3"/>
        </w:numPr>
        <w:spacing w:before="100" w:beforeAutospacing="1" w:after="240"/>
        <w:divId w:val="1453354881"/>
        <w:rPr>
          <w:rFonts w:ascii="Arial" w:eastAsia="Times New Roman" w:hAnsi="Arial" w:cs="Arial"/>
          <w:color w:val="000000"/>
          <w:sz w:val="20"/>
          <w:szCs w:val="20"/>
        </w:rPr>
      </w:pPr>
      <w:r w:rsidRPr="00606248">
        <w:rPr>
          <w:rFonts w:ascii="Arial" w:eastAsia="Times New Roman" w:hAnsi="Arial" w:cs="Arial"/>
          <w:color w:val="000000"/>
          <w:sz w:val="20"/>
          <w:szCs w:val="20"/>
        </w:rPr>
        <w:t xml:space="preserve">Click the </w:t>
      </w:r>
      <w:r w:rsidRPr="00606248">
        <w:rPr>
          <w:rFonts w:ascii="Arial" w:eastAsia="Times New Roman" w:hAnsi="Arial" w:cs="Arial"/>
          <w:b/>
          <w:bCs/>
          <w:i/>
          <w:color w:val="000000"/>
          <w:sz w:val="20"/>
          <w:szCs w:val="20"/>
        </w:rPr>
        <w:t>User Profile</w:t>
      </w:r>
      <w:r w:rsidRPr="00606248">
        <w:rPr>
          <w:rFonts w:ascii="Arial" w:eastAsia="Times New Roman" w:hAnsi="Arial" w:cs="Arial"/>
          <w:color w:val="000000"/>
          <w:sz w:val="20"/>
          <w:szCs w:val="20"/>
        </w:rPr>
        <w:t xml:space="preserve"> frame to open the menu.</w:t>
      </w:r>
    </w:p>
    <w:p w14:paraId="4C714F71" w14:textId="77777777" w:rsidR="00606248" w:rsidRPr="00606248" w:rsidRDefault="00606248" w:rsidP="00606248">
      <w:pPr>
        <w:spacing w:before="100" w:beforeAutospacing="1" w:after="480"/>
        <w:ind w:left="810"/>
        <w:divId w:val="1453354881"/>
        <w:rPr>
          <w:rFonts w:ascii="Arial" w:eastAsia="Times New Roman" w:hAnsi="Arial" w:cs="Arial"/>
          <w:color w:val="000000"/>
          <w:sz w:val="20"/>
          <w:szCs w:val="20"/>
        </w:rPr>
      </w:pPr>
      <w:r w:rsidRPr="00606248">
        <w:rPr>
          <w:rFonts w:ascii="Arial" w:eastAsia="Times New Roman" w:hAnsi="Arial" w:cs="Arial"/>
          <w:noProof/>
          <w:color w:val="000000"/>
          <w:sz w:val="20"/>
          <w:szCs w:val="20"/>
        </w:rPr>
        <w:drawing>
          <wp:inline distT="0" distB="0" distL="0" distR="0" wp14:anchorId="0CD79E0F" wp14:editId="46D74B10">
            <wp:extent cx="2084832" cy="1536192"/>
            <wp:effectExtent l="0" t="0" r="0" b="698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53">
                      <a:extLst>
                        <a:ext uri="{28A0092B-C50C-407E-A947-70E740481C1C}">
                          <a14:useLocalDpi xmlns:a14="http://schemas.microsoft.com/office/drawing/2010/main" val="0"/>
                        </a:ext>
                      </a:extLst>
                    </a:blip>
                    <a:stretch>
                      <a:fillRect/>
                    </a:stretch>
                  </pic:blipFill>
                  <pic:spPr>
                    <a:xfrm>
                      <a:off x="0" y="0"/>
                      <a:ext cx="2084832" cy="1536192"/>
                    </a:xfrm>
                    <a:prstGeom prst="rect">
                      <a:avLst/>
                    </a:prstGeom>
                  </pic:spPr>
                </pic:pic>
              </a:graphicData>
            </a:graphic>
          </wp:inline>
        </w:drawing>
      </w:r>
    </w:p>
    <w:p w14:paraId="3201834F" w14:textId="77777777" w:rsidR="00606248" w:rsidRPr="00606248" w:rsidRDefault="00606248" w:rsidP="005B3517">
      <w:pPr>
        <w:numPr>
          <w:ilvl w:val="0"/>
          <w:numId w:val="3"/>
        </w:numPr>
        <w:spacing w:before="100" w:beforeAutospacing="1"/>
        <w:divId w:val="1453354881"/>
        <w:rPr>
          <w:rFonts w:ascii="Arial" w:eastAsia="Times New Roman" w:hAnsi="Arial" w:cs="Arial"/>
          <w:color w:val="000000"/>
          <w:sz w:val="20"/>
          <w:szCs w:val="20"/>
        </w:rPr>
      </w:pPr>
      <w:r w:rsidRPr="00606248">
        <w:rPr>
          <w:rFonts w:ascii="Arial" w:eastAsia="Times New Roman" w:hAnsi="Arial" w:cs="Arial"/>
          <w:color w:val="000000"/>
          <w:sz w:val="20"/>
          <w:szCs w:val="20"/>
        </w:rPr>
        <w:t xml:space="preserve">Click the </w:t>
      </w:r>
      <w:r w:rsidRPr="00606248">
        <w:rPr>
          <w:rFonts w:ascii="Arial" w:eastAsia="Times New Roman" w:hAnsi="Arial" w:cs="Arial"/>
          <w:b/>
          <w:bCs/>
          <w:color w:val="000000"/>
          <w:sz w:val="20"/>
          <w:szCs w:val="20"/>
        </w:rPr>
        <w:t>Profile</w:t>
      </w:r>
      <w:r w:rsidRPr="00606248">
        <w:rPr>
          <w:rFonts w:ascii="Arial" w:eastAsia="Times New Roman" w:hAnsi="Arial" w:cs="Arial"/>
          <w:color w:val="000000"/>
          <w:sz w:val="20"/>
          <w:szCs w:val="20"/>
        </w:rPr>
        <w:t xml:space="preserve"> option from the list.</w:t>
      </w:r>
    </w:p>
    <w:p w14:paraId="7F173EB1" w14:textId="77777777" w:rsidR="00606248" w:rsidRPr="00606248" w:rsidRDefault="00606248" w:rsidP="00606248">
      <w:pPr>
        <w:keepNext/>
        <w:divId w:val="1453354881"/>
      </w:pPr>
      <w:r w:rsidRPr="00606248">
        <w:t xml:space="preserve">The first time you open your </w:t>
      </w:r>
      <w:r w:rsidRPr="00606248">
        <w:rPr>
          <w:b/>
          <w:i/>
        </w:rPr>
        <w:t>Profile</w:t>
      </w:r>
      <w:r w:rsidRPr="00606248">
        <w:t xml:space="preserve"> page, the page will look similar to the example below.</w:t>
      </w:r>
    </w:p>
    <w:p w14:paraId="39CD1A11" w14:textId="71C7519F" w:rsidR="00606248" w:rsidRPr="00606248" w:rsidRDefault="00EE7F56" w:rsidP="005B3517">
      <w:pPr>
        <w:spacing w:after="240"/>
        <w:divId w:val="1453354881"/>
      </w:pPr>
      <w:commentRangeStart w:id="123"/>
      <w:commentRangeStart w:id="124"/>
      <w:ins w:id="125" w:author="Susan Ladwig" w:date="2017-06-22T15:56:00Z">
        <w:r>
          <w:rPr>
            <w:noProof/>
          </w:rPr>
          <w:drawing>
            <wp:inline distT="0" distB="0" distL="0" distR="0" wp14:anchorId="069328D7" wp14:editId="535A7589">
              <wp:extent cx="4770533" cy="3177815"/>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wenupdated.png"/>
                      <pic:cNvPicPr/>
                    </pic:nvPicPr>
                    <pic:blipFill>
                      <a:blip r:embed="rId54">
                        <a:extLst>
                          <a:ext uri="{28A0092B-C50C-407E-A947-70E740481C1C}">
                            <a14:useLocalDpi xmlns:a14="http://schemas.microsoft.com/office/drawing/2010/main" val="0"/>
                          </a:ext>
                        </a:extLst>
                      </a:blip>
                      <a:stretch>
                        <a:fillRect/>
                      </a:stretch>
                    </pic:blipFill>
                    <pic:spPr>
                      <a:xfrm>
                        <a:off x="0" y="0"/>
                        <a:ext cx="4770533" cy="3177815"/>
                      </a:xfrm>
                      <a:prstGeom prst="rect">
                        <a:avLst/>
                      </a:prstGeom>
                    </pic:spPr>
                  </pic:pic>
                </a:graphicData>
              </a:graphic>
            </wp:inline>
          </w:drawing>
        </w:r>
      </w:ins>
      <w:commentRangeEnd w:id="123"/>
      <w:r w:rsidR="005B1581">
        <w:rPr>
          <w:rStyle w:val="CommentReference"/>
        </w:rPr>
        <w:commentReference w:id="123"/>
      </w:r>
      <w:commentRangeEnd w:id="124"/>
      <w:r w:rsidR="00E46071">
        <w:rPr>
          <w:rStyle w:val="CommentReference"/>
        </w:rPr>
        <w:commentReference w:id="124"/>
      </w:r>
      <w:commentRangeStart w:id="126"/>
      <w:del w:id="127" w:author="Susan Ladwig" w:date="2017-06-22T15:56:00Z">
        <w:r w:rsidR="00606248" w:rsidRPr="00606248" w:rsidDel="00EE7F56">
          <w:rPr>
            <w:noProof/>
          </w:rPr>
          <w:drawing>
            <wp:inline distT="0" distB="0" distL="0" distR="0" wp14:anchorId="4C6785B2" wp14:editId="5D70B0D6">
              <wp:extent cx="5943600" cy="3949065"/>
              <wp:effectExtent l="19050" t="19050" r="19050" b="133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43600" cy="3949065"/>
                      </a:xfrm>
                      <a:prstGeom prst="rect">
                        <a:avLst/>
                      </a:prstGeom>
                      <a:ln>
                        <a:solidFill>
                          <a:sysClr val="windowText" lastClr="000000"/>
                        </a:solidFill>
                      </a:ln>
                    </pic:spPr>
                  </pic:pic>
                </a:graphicData>
              </a:graphic>
            </wp:inline>
          </w:drawing>
        </w:r>
      </w:del>
      <w:commentRangeEnd w:id="126"/>
      <w:r w:rsidR="003C5CB2">
        <w:rPr>
          <w:rStyle w:val="CommentReference"/>
        </w:rPr>
        <w:commentReference w:id="126"/>
      </w:r>
    </w:p>
    <w:p w14:paraId="0C6DCB21" w14:textId="77777777" w:rsidR="00606248" w:rsidRPr="00606248" w:rsidRDefault="00606248" w:rsidP="00606248">
      <w:pPr>
        <w:spacing w:after="360"/>
        <w:ind w:left="810"/>
        <w:divId w:val="1453354881"/>
      </w:pPr>
      <w:r w:rsidRPr="00606248">
        <w:rPr>
          <w:noProof/>
        </w:rPr>
        <w:drawing>
          <wp:anchor distT="0" distB="0" distL="114300" distR="114300" simplePos="0" relativeHeight="251670528" behindDoc="0" locked="0" layoutInCell="1" allowOverlap="1" wp14:anchorId="7B0C2AB7" wp14:editId="1CCF9FED">
            <wp:simplePos x="0" y="0"/>
            <wp:positionH relativeFrom="column">
              <wp:posOffset>502920</wp:posOffset>
            </wp:positionH>
            <wp:positionV relativeFrom="paragraph">
              <wp:posOffset>10795</wp:posOffset>
            </wp:positionV>
            <wp:extent cx="265176" cy="246888"/>
            <wp:effectExtent l="0" t="0" r="1905" b="127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5176" cy="2468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6248">
        <w:rPr>
          <w:noProof/>
        </w:rPr>
        <mc:AlternateContent>
          <mc:Choice Requires="wps">
            <w:drawing>
              <wp:inline distT="0" distB="0" distL="0" distR="0" wp14:anchorId="6436FADF" wp14:editId="2C432A8F">
                <wp:extent cx="4107180" cy="502920"/>
                <wp:effectExtent l="0" t="0" r="0" b="11430"/>
                <wp:docPr id="219" name="Text Box 219"/>
                <wp:cNvGraphicFramePr/>
                <a:graphic xmlns:a="http://schemas.openxmlformats.org/drawingml/2006/main">
                  <a:graphicData uri="http://schemas.microsoft.com/office/word/2010/wordprocessingShape">
                    <wps:wsp>
                      <wps:cNvSpPr txBox="1"/>
                      <wps:spPr>
                        <a:xfrm>
                          <a:off x="0" y="0"/>
                          <a:ext cx="4107180" cy="502920"/>
                        </a:xfrm>
                        <a:prstGeom prst="rect">
                          <a:avLst/>
                        </a:prstGeom>
                        <a:noFill/>
                        <a:ln w="6350">
                          <a:noFill/>
                        </a:ln>
                        <a:effectLst/>
                      </wps:spPr>
                      <wps:txbx>
                        <w:txbxContent>
                          <w:p w14:paraId="7757373C" w14:textId="77777777" w:rsidR="003864C8" w:rsidRPr="00A00EFE" w:rsidRDefault="003864C8" w:rsidP="00606248">
                            <w:pPr>
                              <w:pBdr>
                                <w:bottom w:val="single" w:sz="6" w:space="1" w:color="009999"/>
                              </w:pBdr>
                              <w:rPr>
                                <w:rFonts w:ascii="Arial" w:hAnsi="Arial" w:cs="Arial"/>
                                <w:sz w:val="20"/>
                                <w:szCs w:val="20"/>
                              </w:rPr>
                            </w:pPr>
                            <w:r w:rsidRPr="000C5A70">
                              <w:rPr>
                                <w:rFonts w:ascii="Arial" w:hAnsi="Arial" w:cs="Arial"/>
                                <w:sz w:val="20"/>
                                <w:szCs w:val="20"/>
                              </w:rPr>
                              <w:t>The Profile pre-fills your name and e-mail address. You will add the missing (Unknown) information.</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a:graphicData>
                </a:graphic>
              </wp:inline>
            </w:drawing>
          </mc:Choice>
          <mc:Fallback>
            <w:pict>
              <v:shape w14:anchorId="6436FADF" id="Text Box 219" o:spid="_x0000_s1033" type="#_x0000_t202" style="width:323.4pt;height:3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" filled="f" stroked="f" strokeweight=".5pt">
                <v:textbox inset=",7.2pt,,0">
                  <w:txbxContent>
                    <w:p w14:paraId="7757373C" w14:textId="77777777" w:rsidR="003864C8" w:rsidRPr="00A00EFE" w:rsidRDefault="003864C8" w:rsidP="00606248">
                      <w:pPr>
                        <w:pBdr>
                          <w:bottom w:val="single" w:sz="6" w:space="1" w:color="009999"/>
                        </w:pBdr>
                        <w:rPr>
                          <w:rFonts w:ascii="Arial" w:hAnsi="Arial" w:cs="Arial"/>
                          <w:sz w:val="20"/>
                          <w:szCs w:val="20"/>
                        </w:rPr>
                      </w:pPr>
                      <w:r w:rsidRPr="000C5A70">
                        <w:rPr>
                          <w:rFonts w:ascii="Arial" w:hAnsi="Arial" w:cs="Arial"/>
                          <w:sz w:val="20"/>
                          <w:szCs w:val="20"/>
                        </w:rPr>
                        <w:t>The Profile pre-fills your name and e-mail address. You will add the missing (Unknown) information.</w:t>
                      </w:r>
                    </w:p>
                  </w:txbxContent>
                </v:textbox>
                <w10:anchorlock/>
              </v:shape>
            </w:pict>
          </mc:Fallback>
        </mc:AlternateContent>
      </w:r>
    </w:p>
    <w:p w14:paraId="583AF6D2" w14:textId="77777777" w:rsidR="00606248" w:rsidRPr="00606248" w:rsidRDefault="00606248" w:rsidP="002362D2">
      <w:pPr>
        <w:pStyle w:val="Heading2"/>
        <w:divId w:val="1453354881"/>
      </w:pPr>
      <w:bookmarkStart w:id="128" w:name="_Toc457566163"/>
      <w:r w:rsidRPr="00606248">
        <w:t>Updating Your Profile</w:t>
      </w:r>
      <w:bookmarkEnd w:id="128"/>
    </w:p>
    <w:p w14:paraId="691BB0E0" w14:textId="77777777" w:rsidR="00606248" w:rsidRPr="00606248" w:rsidRDefault="00606248" w:rsidP="002362D2">
      <w:pPr>
        <w:spacing w:after="360"/>
        <w:divId w:val="1453354881"/>
      </w:pPr>
      <w:r w:rsidRPr="00606248">
        <w:t>You can return to your profile page at any time to update professional details as changes occur.  For example, you can change your title or role, your contact information, and your picture.</w:t>
      </w:r>
    </w:p>
    <w:p w14:paraId="29F956B1" w14:textId="77777777" w:rsidR="00606248" w:rsidRPr="00606248" w:rsidRDefault="00606248" w:rsidP="006A76BA">
      <w:pPr>
        <w:numPr>
          <w:ilvl w:val="0"/>
          <w:numId w:val="9"/>
        </w:numPr>
        <w:spacing w:after="360"/>
        <w:divId w:val="1453354881"/>
        <w:rPr>
          <w:rFonts w:eastAsia="Times New Roman"/>
        </w:rPr>
      </w:pPr>
      <w:bookmarkStart w:id="129" w:name="_Profile_Content"/>
      <w:bookmarkEnd w:id="129"/>
      <w:r w:rsidRPr="00606248">
        <w:rPr>
          <w:rFonts w:eastAsia="Times New Roman"/>
        </w:rPr>
        <w:t>Click the</w:t>
      </w:r>
      <w:r w:rsidRPr="00606248">
        <w:rPr>
          <w:rFonts w:ascii="Arial" w:eastAsia="Times New Roman" w:hAnsi="Arial" w:cs="Arial"/>
          <w:b/>
          <w:bCs/>
          <w:color w:val="000000"/>
          <w:sz w:val="20"/>
          <w:szCs w:val="20"/>
        </w:rPr>
        <w:t xml:space="preserve"> Profile frame</w:t>
      </w:r>
      <w:r w:rsidRPr="00606248">
        <w:rPr>
          <w:rFonts w:eastAsia="Times New Roman"/>
        </w:rPr>
        <w:t xml:space="preserve"> to open the pop-up menu. </w:t>
      </w:r>
    </w:p>
    <w:p w14:paraId="5D7F9645" w14:textId="77777777" w:rsidR="00606248" w:rsidRPr="00606248" w:rsidRDefault="00606248" w:rsidP="00606248">
      <w:pPr>
        <w:spacing w:after="360"/>
        <w:ind w:left="1170"/>
        <w:divId w:val="1453354881"/>
        <w:rPr>
          <w:rFonts w:eastAsia="Times New Roman"/>
        </w:rPr>
      </w:pPr>
      <w:r w:rsidRPr="00606248">
        <w:rPr>
          <w:rFonts w:eastAsia="Times New Roman"/>
          <w:noProof/>
        </w:rPr>
        <w:drawing>
          <wp:inline distT="0" distB="0" distL="0" distR="0" wp14:anchorId="27C478DB" wp14:editId="375D3948">
            <wp:extent cx="2084832" cy="1536192"/>
            <wp:effectExtent l="0" t="0" r="0" b="69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57">
                      <a:extLst>
                        <a:ext uri="{28A0092B-C50C-407E-A947-70E740481C1C}">
                          <a14:useLocalDpi xmlns:a14="http://schemas.microsoft.com/office/drawing/2010/main" val="0"/>
                        </a:ext>
                      </a:extLst>
                    </a:blip>
                    <a:stretch>
                      <a:fillRect/>
                    </a:stretch>
                  </pic:blipFill>
                  <pic:spPr>
                    <a:xfrm>
                      <a:off x="0" y="0"/>
                      <a:ext cx="2084832" cy="1536192"/>
                    </a:xfrm>
                    <a:prstGeom prst="rect">
                      <a:avLst/>
                    </a:prstGeom>
                  </pic:spPr>
                </pic:pic>
              </a:graphicData>
            </a:graphic>
          </wp:inline>
        </w:drawing>
      </w:r>
    </w:p>
    <w:p w14:paraId="02B4CA55" w14:textId="77777777" w:rsidR="00606248" w:rsidRPr="00606248" w:rsidRDefault="00606248" w:rsidP="006A76BA">
      <w:pPr>
        <w:numPr>
          <w:ilvl w:val="0"/>
          <w:numId w:val="9"/>
        </w:numPr>
        <w:divId w:val="1453354881"/>
        <w:rPr>
          <w:rFonts w:eastAsia="Times New Roman"/>
        </w:rPr>
      </w:pPr>
      <w:r w:rsidRPr="00606248">
        <w:rPr>
          <w:rFonts w:eastAsia="Times New Roman"/>
        </w:rPr>
        <w:t xml:space="preserve">Select </w:t>
      </w:r>
      <w:r w:rsidRPr="00606248">
        <w:rPr>
          <w:rFonts w:ascii="Arial" w:eastAsia="Times New Roman" w:hAnsi="Arial" w:cs="Arial"/>
          <w:b/>
          <w:bCs/>
          <w:color w:val="000000"/>
          <w:sz w:val="20"/>
          <w:szCs w:val="20"/>
        </w:rPr>
        <w:t>Profile</w:t>
      </w:r>
      <w:r w:rsidRPr="00606248">
        <w:rPr>
          <w:rFonts w:eastAsia="Times New Roman"/>
        </w:rPr>
        <w:t xml:space="preserve"> from the list of options. Your Profile page opens.</w:t>
      </w:r>
    </w:p>
    <w:p w14:paraId="6CC2DC9E" w14:textId="77777777" w:rsidR="00606248" w:rsidRPr="00606248" w:rsidRDefault="00606248" w:rsidP="002362D2">
      <w:pPr>
        <w:pStyle w:val="Heading4"/>
        <w:divId w:val="1453354881"/>
      </w:pPr>
      <w:bookmarkStart w:id="130" w:name="_Toc457566164"/>
      <w:r w:rsidRPr="00606248">
        <w:t>Profile Content</w:t>
      </w:r>
      <w:bookmarkEnd w:id="130"/>
    </w:p>
    <w:p w14:paraId="0A968D05" w14:textId="77777777" w:rsidR="00606248" w:rsidRPr="00606248" w:rsidRDefault="00606248" w:rsidP="00606248">
      <w:pPr>
        <w:keepNext/>
        <w:spacing w:after="360"/>
        <w:divId w:val="1453354881"/>
        <w:rPr>
          <w:rFonts w:eastAsia="Times New Roman"/>
        </w:rPr>
      </w:pPr>
      <w:r w:rsidRPr="00606248">
        <w:rPr>
          <w:rFonts w:eastAsia="Times New Roman"/>
        </w:rPr>
        <w:t>You have access to most fields on the Profile page.</w:t>
      </w:r>
    </w:p>
    <w:p w14:paraId="4CACA759" w14:textId="77777777" w:rsidR="00606248" w:rsidRPr="00606248" w:rsidRDefault="00606248" w:rsidP="00606248">
      <w:pPr>
        <w:spacing w:after="360"/>
        <w:ind w:left="360"/>
        <w:divId w:val="1453354881"/>
        <w:rPr>
          <w:rFonts w:eastAsia="Times New Roman"/>
        </w:rPr>
      </w:pPr>
      <w:r w:rsidRPr="00606248">
        <w:rPr>
          <w:rFonts w:eastAsia="Times New Roman"/>
          <w:noProof/>
        </w:rPr>
        <w:drawing>
          <wp:inline distT="0" distB="0" distL="0" distR="0" wp14:anchorId="0E6B6330" wp14:editId="48C8EEB8">
            <wp:extent cx="5943600" cy="410146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4101465"/>
                    </a:xfrm>
                    <a:prstGeom prst="rect">
                      <a:avLst/>
                    </a:prstGeom>
                  </pic:spPr>
                </pic:pic>
              </a:graphicData>
            </a:graphic>
          </wp:inline>
        </w:drawing>
      </w:r>
    </w:p>
    <w:p w14:paraId="169CD375" w14:textId="77777777" w:rsidR="00606248" w:rsidRPr="00606248" w:rsidRDefault="00606248" w:rsidP="00606248">
      <w:pPr>
        <w:spacing w:after="360"/>
        <w:ind w:left="360"/>
        <w:divId w:val="1453354881"/>
        <w:rPr>
          <w:rFonts w:eastAsia="Times New Roman"/>
        </w:rPr>
      </w:pPr>
      <w:r w:rsidRPr="00606248">
        <w:rPr>
          <w:rFonts w:eastAsia="Times New Roman"/>
        </w:rPr>
        <w:t xml:space="preserve">Navigate the page to add and update your profile.  All fields on the Profile page are hypertext links marked by </w:t>
      </w:r>
      <w:r w:rsidRPr="00606248">
        <w:rPr>
          <w:rFonts w:eastAsia="Times New Roman"/>
          <w:b/>
          <w:i/>
          <w:color w:val="009999"/>
          <w:u w:val="dash"/>
        </w:rPr>
        <w:t>dashed underline</w:t>
      </w:r>
      <w:r w:rsidRPr="00606248">
        <w:rPr>
          <w:rFonts w:eastAsia="Times New Roman"/>
        </w:rPr>
        <w:t>.</w:t>
      </w:r>
    </w:p>
    <w:p w14:paraId="1968E5FB" w14:textId="519BDEEA" w:rsidR="00606248" w:rsidRPr="00606248" w:rsidRDefault="00606248" w:rsidP="006A76BA">
      <w:pPr>
        <w:numPr>
          <w:ilvl w:val="0"/>
          <w:numId w:val="11"/>
        </w:numPr>
        <w:divId w:val="1453354881"/>
        <w:rPr>
          <w:rFonts w:eastAsia="Times New Roman"/>
        </w:rPr>
      </w:pPr>
      <w:r w:rsidRPr="00606248">
        <w:rPr>
          <w:rFonts w:eastAsia="Times New Roman"/>
        </w:rPr>
        <w:t xml:space="preserve">Click the </w:t>
      </w:r>
      <w:r w:rsidRPr="00606248">
        <w:rPr>
          <w:rFonts w:ascii="Arial" w:eastAsia="Times New Roman" w:hAnsi="Arial" w:cs="Arial"/>
          <w:b/>
          <w:bCs/>
          <w:i/>
          <w:iCs/>
          <w:color w:val="009999"/>
          <w:sz w:val="20"/>
          <w:szCs w:val="20"/>
        </w:rPr>
        <w:t>Unknown</w:t>
      </w:r>
      <w:r w:rsidRPr="00606248">
        <w:rPr>
          <w:rFonts w:eastAsia="Times New Roman"/>
          <w:color w:val="009999"/>
        </w:rPr>
        <w:t xml:space="preserve"> </w:t>
      </w:r>
      <w:r w:rsidRPr="00606248">
        <w:rPr>
          <w:rFonts w:eastAsia="Times New Roman"/>
        </w:rPr>
        <w:t>hypertext to open a pop-up text box.  The first time you open the link</w:t>
      </w:r>
      <w:r w:rsidR="00C0779C">
        <w:rPr>
          <w:rFonts w:eastAsia="Times New Roman"/>
        </w:rPr>
        <w:t xml:space="preserve"> the</w:t>
      </w:r>
      <w:r w:rsidR="00C0779C" w:rsidRPr="00606248">
        <w:rPr>
          <w:rFonts w:eastAsia="Times New Roman"/>
        </w:rPr>
        <w:t xml:space="preserve"> </w:t>
      </w:r>
      <w:r w:rsidRPr="00606248">
        <w:rPr>
          <w:rFonts w:eastAsia="Times New Roman"/>
        </w:rPr>
        <w:t xml:space="preserve">box will be empty. </w:t>
      </w:r>
    </w:p>
    <w:p w14:paraId="684B83AE" w14:textId="77777777" w:rsidR="00606248" w:rsidRPr="00606248" w:rsidRDefault="00606248" w:rsidP="00606248">
      <w:pPr>
        <w:spacing w:after="360"/>
        <w:ind w:left="1170"/>
        <w:divId w:val="1453354881"/>
        <w:rPr>
          <w:rFonts w:eastAsia="Times New Roman"/>
        </w:rPr>
      </w:pPr>
      <w:r w:rsidRPr="00606248">
        <w:rPr>
          <w:rFonts w:eastAsia="Times New Roman"/>
          <w:noProof/>
        </w:rPr>
        <w:drawing>
          <wp:inline distT="0" distB="0" distL="0" distR="0" wp14:anchorId="5F7AF138" wp14:editId="0A84CC29">
            <wp:extent cx="3895344" cy="1298448"/>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59">
                      <a:extLst>
                        <a:ext uri="{28A0092B-C50C-407E-A947-70E740481C1C}">
                          <a14:useLocalDpi xmlns:a14="http://schemas.microsoft.com/office/drawing/2010/main" val="0"/>
                        </a:ext>
                      </a:extLst>
                    </a:blip>
                    <a:stretch>
                      <a:fillRect/>
                    </a:stretch>
                  </pic:blipFill>
                  <pic:spPr>
                    <a:xfrm>
                      <a:off x="0" y="0"/>
                      <a:ext cx="3895344" cy="1298448"/>
                    </a:xfrm>
                    <a:prstGeom prst="rect">
                      <a:avLst/>
                    </a:prstGeom>
                  </pic:spPr>
                </pic:pic>
              </a:graphicData>
            </a:graphic>
          </wp:inline>
        </w:drawing>
      </w:r>
    </w:p>
    <w:p w14:paraId="34079E93" w14:textId="77777777" w:rsidR="00606248" w:rsidRPr="00606248" w:rsidRDefault="00606248" w:rsidP="00606248">
      <w:pPr>
        <w:spacing w:after="360"/>
        <w:ind w:left="720"/>
        <w:divId w:val="1453354881"/>
        <w:rPr>
          <w:rFonts w:eastAsia="Times New Roman"/>
        </w:rPr>
      </w:pPr>
      <w:r w:rsidRPr="00606248">
        <w:rPr>
          <w:rFonts w:eastAsia="Times New Roman"/>
        </w:rPr>
        <w:t xml:space="preserve">All of the underlined fields can be updated.  The pre-filled </w:t>
      </w:r>
      <w:r w:rsidRPr="00606248">
        <w:rPr>
          <w:rFonts w:ascii="Arial" w:eastAsia="Times New Roman" w:hAnsi="Arial" w:cs="Arial"/>
          <w:b/>
          <w:bCs/>
          <w:i/>
          <w:iCs/>
          <w:color w:val="009999"/>
          <w:sz w:val="20"/>
          <w:szCs w:val="20"/>
        </w:rPr>
        <w:t xml:space="preserve">Unknown </w:t>
      </w:r>
      <w:r w:rsidRPr="00606248">
        <w:rPr>
          <w:rFonts w:eastAsia="Times New Roman"/>
        </w:rPr>
        <w:t>indicates no existing information.</w:t>
      </w:r>
    </w:p>
    <w:p w14:paraId="235B4A9D" w14:textId="77777777" w:rsidR="00606248" w:rsidRPr="00606248" w:rsidRDefault="00606248" w:rsidP="006A76BA">
      <w:pPr>
        <w:numPr>
          <w:ilvl w:val="0"/>
          <w:numId w:val="11"/>
        </w:numPr>
        <w:spacing w:after="360"/>
        <w:divId w:val="1453354881"/>
        <w:rPr>
          <w:rFonts w:eastAsia="Times New Roman"/>
        </w:rPr>
      </w:pPr>
      <w:r w:rsidRPr="00606248">
        <w:rPr>
          <w:rFonts w:eastAsia="Times New Roman"/>
        </w:rPr>
        <w:t>Type in the detail that you want to appear in the fields of your profile.</w:t>
      </w:r>
    </w:p>
    <w:p w14:paraId="004A4161" w14:textId="77777777" w:rsidR="00606248" w:rsidRPr="00606248" w:rsidRDefault="00606248" w:rsidP="00903118">
      <w:pPr>
        <w:spacing w:after="240"/>
        <w:ind w:left="720"/>
        <w:divId w:val="1453354881"/>
        <w:rPr>
          <w:rFonts w:eastAsia="Times New Roman"/>
        </w:rPr>
      </w:pPr>
      <w:r w:rsidRPr="00606248">
        <w:rPr>
          <w:rFonts w:eastAsia="Times New Roman"/>
        </w:rPr>
        <w:t>To change an existing entry, click the link to open the text box.</w:t>
      </w:r>
    </w:p>
    <w:p w14:paraId="3BBADFA2" w14:textId="77777777" w:rsidR="00606248" w:rsidRPr="00606248" w:rsidRDefault="00606248" w:rsidP="00606248">
      <w:pPr>
        <w:spacing w:after="360"/>
        <w:ind w:left="1440"/>
        <w:divId w:val="1453354881"/>
        <w:rPr>
          <w:rFonts w:eastAsia="Times New Roman"/>
        </w:rPr>
      </w:pPr>
      <w:r w:rsidRPr="00606248">
        <w:rPr>
          <w:rFonts w:eastAsia="Times New Roman"/>
          <w:noProof/>
        </w:rPr>
        <w:drawing>
          <wp:inline distT="0" distB="0" distL="0" distR="0" wp14:anchorId="2398FA11" wp14:editId="3EBE285B">
            <wp:extent cx="2019475" cy="472481"/>
            <wp:effectExtent l="0" t="0" r="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019475" cy="472481"/>
                    </a:xfrm>
                    <a:prstGeom prst="rect">
                      <a:avLst/>
                    </a:prstGeom>
                  </pic:spPr>
                </pic:pic>
              </a:graphicData>
            </a:graphic>
          </wp:inline>
        </w:drawing>
      </w:r>
    </w:p>
    <w:p w14:paraId="0B2228F1" w14:textId="77777777" w:rsidR="00606248" w:rsidRPr="00606248" w:rsidRDefault="00606248" w:rsidP="00606248">
      <w:pPr>
        <w:spacing w:after="360"/>
        <w:ind w:left="720"/>
        <w:divId w:val="1453354881"/>
        <w:rPr>
          <w:rFonts w:eastAsia="Times New Roman"/>
        </w:rPr>
      </w:pPr>
      <w:r w:rsidRPr="00606248">
        <w:rPr>
          <w:rFonts w:eastAsia="Times New Roman"/>
        </w:rPr>
        <w:t>Remove/replace the existing text.</w:t>
      </w:r>
    </w:p>
    <w:p w14:paraId="3889544F" w14:textId="77777777" w:rsidR="00606248" w:rsidRPr="00606248" w:rsidRDefault="00606248" w:rsidP="006A76BA">
      <w:pPr>
        <w:numPr>
          <w:ilvl w:val="0"/>
          <w:numId w:val="11"/>
        </w:numPr>
        <w:divId w:val="1453354881"/>
        <w:rPr>
          <w:rFonts w:eastAsia="Times New Roman"/>
        </w:rPr>
      </w:pPr>
      <w:r w:rsidRPr="00606248">
        <w:rPr>
          <w:rFonts w:eastAsia="Times New Roman"/>
        </w:rPr>
        <w:t xml:space="preserve">To save your entry, click the  </w:t>
      </w:r>
      <w:r w:rsidRPr="00606248">
        <w:rPr>
          <w:rFonts w:eastAsia="Times New Roman"/>
          <w:noProof/>
        </w:rPr>
        <w:drawing>
          <wp:inline distT="0" distB="0" distL="0" distR="0" wp14:anchorId="201EFE28" wp14:editId="600908DD">
            <wp:extent cx="250190" cy="23177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0190" cy="231775"/>
                    </a:xfrm>
                    <a:prstGeom prst="rect">
                      <a:avLst/>
                    </a:prstGeom>
                    <a:noFill/>
                  </pic:spPr>
                </pic:pic>
              </a:graphicData>
            </a:graphic>
          </wp:inline>
        </w:drawing>
      </w:r>
      <w:r w:rsidRPr="00606248">
        <w:rPr>
          <w:rFonts w:eastAsia="Times New Roman"/>
        </w:rPr>
        <w:t xml:space="preserve">  </w:t>
      </w:r>
      <w:r w:rsidRPr="00606248">
        <w:rPr>
          <w:rFonts w:ascii="Arial" w:eastAsia="Times New Roman" w:hAnsi="Arial" w:cs="Arial"/>
          <w:b/>
          <w:bCs/>
          <w:color w:val="000000"/>
          <w:sz w:val="20"/>
          <w:szCs w:val="20"/>
        </w:rPr>
        <w:t>Save</w:t>
      </w:r>
      <w:r w:rsidRPr="00606248">
        <w:rPr>
          <w:rFonts w:eastAsia="Times New Roman"/>
        </w:rPr>
        <w:t xml:space="preserve"> (check mark) button. The new detail appears in your profile.</w:t>
      </w:r>
    </w:p>
    <w:p w14:paraId="07741B5E" w14:textId="77777777" w:rsidR="00606248" w:rsidRPr="00606248" w:rsidRDefault="00606248" w:rsidP="006A76BA">
      <w:pPr>
        <w:numPr>
          <w:ilvl w:val="0"/>
          <w:numId w:val="11"/>
        </w:numPr>
        <w:spacing w:after="360"/>
        <w:divId w:val="1453354881"/>
      </w:pPr>
      <w:r w:rsidRPr="00606248">
        <w:t xml:space="preserve">To close the text box without saving, click the  </w:t>
      </w:r>
      <w:r w:rsidRPr="00606248">
        <w:rPr>
          <w:noProof/>
        </w:rPr>
        <w:drawing>
          <wp:inline distT="0" distB="0" distL="0" distR="0" wp14:anchorId="55A5F94D" wp14:editId="5B59D1D8">
            <wp:extent cx="320040" cy="266700"/>
            <wp:effectExtent l="0" t="0" r="3810" b="0"/>
            <wp:docPr id="230" name="Picture 230" descr="C:\a34762210e050ec3f4481c91554b81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34762210e050ec3f4481c91554b81d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0040" cy="266700"/>
                    </a:xfrm>
                    <a:prstGeom prst="rect">
                      <a:avLst/>
                    </a:prstGeom>
                    <a:noFill/>
                    <a:ln>
                      <a:noFill/>
                    </a:ln>
                  </pic:spPr>
                </pic:pic>
              </a:graphicData>
            </a:graphic>
          </wp:inline>
        </w:drawing>
      </w:r>
      <w:r w:rsidRPr="00606248">
        <w:t xml:space="preserve">  </w:t>
      </w:r>
      <w:r w:rsidRPr="00606248">
        <w:rPr>
          <w:rFonts w:ascii="Arial" w:hAnsi="Arial" w:cs="Arial"/>
          <w:b/>
          <w:bCs/>
          <w:color w:val="000000"/>
          <w:sz w:val="20"/>
          <w:szCs w:val="20"/>
        </w:rPr>
        <w:t>Close</w:t>
      </w:r>
      <w:r w:rsidRPr="00606248">
        <w:t xml:space="preserve"> (X box) button.</w:t>
      </w:r>
    </w:p>
    <w:p w14:paraId="0C4A8F43" w14:textId="77777777" w:rsidR="00606248" w:rsidRPr="00606248" w:rsidRDefault="00606248" w:rsidP="00606248">
      <w:pPr>
        <w:spacing w:after="360"/>
        <w:ind w:left="810"/>
        <w:divId w:val="1453354881"/>
      </w:pPr>
      <w:r w:rsidRPr="00606248">
        <w:rPr>
          <w:noProof/>
          <w:color w:val="02AA8E"/>
        </w:rPr>
        <w:drawing>
          <wp:anchor distT="0" distB="0" distL="114300" distR="114300" simplePos="0" relativeHeight="251671552" behindDoc="0" locked="0" layoutInCell="1" allowOverlap="1" wp14:anchorId="1FD42144" wp14:editId="280CE05B">
            <wp:simplePos x="0" y="0"/>
            <wp:positionH relativeFrom="column">
              <wp:posOffset>502920</wp:posOffset>
            </wp:positionH>
            <wp:positionV relativeFrom="paragraph">
              <wp:posOffset>10795</wp:posOffset>
            </wp:positionV>
            <wp:extent cx="265176" cy="246888"/>
            <wp:effectExtent l="0" t="0" r="1905" b="1270"/>
            <wp:wrapSquare wrapText="bothSides"/>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5176" cy="2468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6248">
        <w:rPr>
          <w:noProof/>
        </w:rPr>
        <mc:AlternateContent>
          <mc:Choice Requires="wps">
            <w:drawing>
              <wp:inline distT="0" distB="0" distL="0" distR="0" wp14:anchorId="1107D4CF" wp14:editId="747BC331">
                <wp:extent cx="4107180" cy="548640"/>
                <wp:effectExtent l="0" t="0" r="0" b="3810"/>
                <wp:docPr id="220" name="Text Box 220"/>
                <wp:cNvGraphicFramePr/>
                <a:graphic xmlns:a="http://schemas.openxmlformats.org/drawingml/2006/main">
                  <a:graphicData uri="http://schemas.microsoft.com/office/word/2010/wordprocessingShape">
                    <wps:wsp>
                      <wps:cNvSpPr txBox="1"/>
                      <wps:spPr>
                        <a:xfrm>
                          <a:off x="0" y="0"/>
                          <a:ext cx="4107180" cy="548640"/>
                        </a:xfrm>
                        <a:prstGeom prst="rect">
                          <a:avLst/>
                        </a:prstGeom>
                        <a:noFill/>
                        <a:ln w="6350">
                          <a:noFill/>
                        </a:ln>
                        <a:effectLst/>
                      </wps:spPr>
                      <wps:txbx>
                        <w:txbxContent>
                          <w:p w14:paraId="67EEF4F3" w14:textId="77777777" w:rsidR="003864C8" w:rsidRPr="00A00EFE" w:rsidRDefault="003864C8" w:rsidP="00606248">
                            <w:pPr>
                              <w:pBdr>
                                <w:bottom w:val="single" w:sz="6" w:space="8" w:color="02AA8E"/>
                              </w:pBdr>
                              <w:rPr>
                                <w:rFonts w:ascii="Arial" w:hAnsi="Arial" w:cs="Arial"/>
                                <w:sz w:val="20"/>
                                <w:szCs w:val="20"/>
                              </w:rPr>
                            </w:pPr>
                            <w:r w:rsidRPr="003C236E">
                              <w:rPr>
                                <w:rFonts w:ascii="Arial" w:hAnsi="Arial" w:cs="Arial"/>
                                <w:sz w:val="20"/>
                                <w:szCs w:val="20"/>
                              </w:rPr>
                              <w:t>You can change profile details at any time by clicking the current content and updating the information in the pop-up box.</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a:graphicData>
                </a:graphic>
              </wp:inline>
            </w:drawing>
          </mc:Choice>
          <mc:Fallback>
            <w:pict>
              <v:shape w14:anchorId="1107D4CF" id="Text Box 220" o:spid="_x0000_s1034" type="#_x0000_t202" style="width:323.4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" filled="f" stroked="f" strokeweight=".5pt">
                <v:textbox inset=",7.2pt,,0">
                  <w:txbxContent>
                    <w:p w14:paraId="67EEF4F3" w14:textId="77777777" w:rsidR="003864C8" w:rsidRPr="00A00EFE" w:rsidRDefault="003864C8" w:rsidP="00606248">
                      <w:pPr>
                        <w:pBdr>
                          <w:bottom w:val="single" w:sz="6" w:space="8" w:color="02AA8E"/>
                        </w:pBdr>
                        <w:rPr>
                          <w:rFonts w:ascii="Arial" w:hAnsi="Arial" w:cs="Arial"/>
                          <w:sz w:val="20"/>
                          <w:szCs w:val="20"/>
                        </w:rPr>
                      </w:pPr>
                      <w:r w:rsidRPr="003C236E">
                        <w:rPr>
                          <w:rFonts w:ascii="Arial" w:hAnsi="Arial" w:cs="Arial"/>
                          <w:sz w:val="20"/>
                          <w:szCs w:val="20"/>
                        </w:rPr>
                        <w:t>You can change profile details at any time by clicking the current content and updating the information in the pop-up box.</w:t>
                      </w:r>
                    </w:p>
                  </w:txbxContent>
                </v:textbox>
                <w10:anchorlock/>
              </v:shape>
            </w:pict>
          </mc:Fallback>
        </mc:AlternateContent>
      </w:r>
    </w:p>
    <w:p w14:paraId="2366B3F7" w14:textId="77777777" w:rsidR="00606248" w:rsidRPr="00606248" w:rsidRDefault="00606248" w:rsidP="006A76BA">
      <w:pPr>
        <w:numPr>
          <w:ilvl w:val="0"/>
          <w:numId w:val="11"/>
        </w:numPr>
        <w:divId w:val="1453354881"/>
        <w:rPr>
          <w:rFonts w:eastAsia="Times New Roman"/>
        </w:rPr>
      </w:pPr>
      <w:r w:rsidRPr="00606248">
        <w:rPr>
          <w:rFonts w:eastAsia="Times New Roman"/>
        </w:rPr>
        <w:t>Continue through every field that you want to add or change.</w:t>
      </w:r>
    </w:p>
    <w:p w14:paraId="3612CE2B" w14:textId="77777777" w:rsidR="00606248" w:rsidRPr="00606248" w:rsidRDefault="00606248" w:rsidP="002362D2">
      <w:pPr>
        <w:pStyle w:val="Heading4"/>
        <w:divId w:val="1453354881"/>
      </w:pPr>
      <w:bookmarkStart w:id="131" w:name="_Your_Picture"/>
      <w:bookmarkStart w:id="132" w:name="_Toc457566165"/>
      <w:bookmarkEnd w:id="131"/>
      <w:r w:rsidRPr="00606248">
        <w:t>Your Picture</w:t>
      </w:r>
      <w:bookmarkEnd w:id="132"/>
    </w:p>
    <w:p w14:paraId="0A7C0D62" w14:textId="77777777" w:rsidR="00606248" w:rsidRPr="00606248" w:rsidRDefault="00606248" w:rsidP="00606248">
      <w:pPr>
        <w:spacing w:after="360"/>
        <w:divId w:val="1453354881"/>
      </w:pPr>
      <w:r w:rsidRPr="00606248">
        <w:t>Follow these steps to add or change your picture.</w:t>
      </w:r>
    </w:p>
    <w:p w14:paraId="541A2033" w14:textId="77777777" w:rsidR="00606248" w:rsidRPr="00606248" w:rsidRDefault="00606248" w:rsidP="006A76BA">
      <w:pPr>
        <w:numPr>
          <w:ilvl w:val="0"/>
          <w:numId w:val="10"/>
        </w:numPr>
        <w:divId w:val="1453354881"/>
      </w:pPr>
      <w:r w:rsidRPr="00606248">
        <w:t xml:space="preserve">Click the </w:t>
      </w:r>
      <w:r w:rsidRPr="00903118">
        <w:rPr>
          <w:color w:val="525252" w:themeColor="accent3" w:themeShade="80"/>
          <w:u w:val="single"/>
        </w:rPr>
        <w:t>Change Picture</w:t>
      </w:r>
      <w:r w:rsidRPr="00903118">
        <w:rPr>
          <w:color w:val="525252" w:themeColor="accent3" w:themeShade="80"/>
        </w:rPr>
        <w:t xml:space="preserve"> </w:t>
      </w:r>
      <w:r w:rsidRPr="00606248">
        <w:t>link. Windows Explorer opens your shared drives and folders.</w:t>
      </w:r>
    </w:p>
    <w:p w14:paraId="095215D4" w14:textId="77777777" w:rsidR="00606248" w:rsidRPr="00606248" w:rsidRDefault="00606248" w:rsidP="006A76BA">
      <w:pPr>
        <w:numPr>
          <w:ilvl w:val="0"/>
          <w:numId w:val="10"/>
        </w:numPr>
        <w:divId w:val="1453354881"/>
        <w:rPr>
          <w:rFonts w:eastAsia="Times New Roman"/>
        </w:rPr>
      </w:pPr>
      <w:r w:rsidRPr="00606248">
        <w:rPr>
          <w:rFonts w:eastAsia="Times New Roman"/>
        </w:rPr>
        <w:t>Locate and select the image you want to upload.</w:t>
      </w:r>
    </w:p>
    <w:p w14:paraId="2D1C1C91" w14:textId="77777777" w:rsidR="00606248" w:rsidRPr="00606248" w:rsidRDefault="00606248" w:rsidP="006A76BA">
      <w:pPr>
        <w:numPr>
          <w:ilvl w:val="0"/>
          <w:numId w:val="10"/>
        </w:numPr>
        <w:spacing w:after="360"/>
        <w:divId w:val="1453354881"/>
      </w:pPr>
      <w:r w:rsidRPr="00606248">
        <w:t xml:space="preserve">When the file name appears in the </w:t>
      </w:r>
      <w:r w:rsidRPr="00606248">
        <w:rPr>
          <w:rFonts w:ascii="Arial" w:hAnsi="Arial" w:cs="Arial"/>
          <w:b/>
          <w:bCs/>
          <w:i/>
          <w:color w:val="000000"/>
          <w:sz w:val="20"/>
          <w:szCs w:val="20"/>
        </w:rPr>
        <w:t>File name</w:t>
      </w:r>
      <w:r w:rsidRPr="00606248">
        <w:t xml:space="preserve"> field, click </w:t>
      </w:r>
      <w:r w:rsidRPr="00606248">
        <w:rPr>
          <w:rFonts w:ascii="Arial" w:hAnsi="Arial" w:cs="Arial"/>
          <w:b/>
          <w:bCs/>
          <w:color w:val="000000"/>
          <w:sz w:val="20"/>
          <w:szCs w:val="20"/>
        </w:rPr>
        <w:t>Open</w:t>
      </w:r>
      <w:r w:rsidRPr="00606248">
        <w:t>. The image is added to your profile.</w:t>
      </w:r>
    </w:p>
    <w:p w14:paraId="2A80A325" w14:textId="77777777" w:rsidR="00606248" w:rsidRPr="00606248" w:rsidRDefault="00606248" w:rsidP="00606248">
      <w:pPr>
        <w:spacing w:after="360"/>
        <w:ind w:left="810"/>
        <w:divId w:val="1453354881"/>
      </w:pPr>
      <w:r w:rsidRPr="00606248">
        <w:rPr>
          <w:noProof/>
        </w:rPr>
        <w:drawing>
          <wp:anchor distT="0" distB="0" distL="114300" distR="114300" simplePos="0" relativeHeight="251672576" behindDoc="0" locked="0" layoutInCell="1" allowOverlap="1" wp14:anchorId="4AFC1F45" wp14:editId="45486645">
            <wp:simplePos x="0" y="0"/>
            <wp:positionH relativeFrom="column">
              <wp:posOffset>502920</wp:posOffset>
            </wp:positionH>
            <wp:positionV relativeFrom="paragraph">
              <wp:posOffset>10795</wp:posOffset>
            </wp:positionV>
            <wp:extent cx="265176" cy="246888"/>
            <wp:effectExtent l="0" t="0" r="1905" b="1270"/>
            <wp:wrapSquare wrapText="bothSides"/>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5176" cy="2468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6248">
        <w:rPr>
          <w:noProof/>
        </w:rPr>
        <mc:AlternateContent>
          <mc:Choice Requires="wps">
            <w:drawing>
              <wp:inline distT="0" distB="0" distL="0" distR="0" wp14:anchorId="0588347F" wp14:editId="55528DEE">
                <wp:extent cx="4107180" cy="419100"/>
                <wp:effectExtent l="0" t="0" r="0" b="0"/>
                <wp:docPr id="18" name="Text Box 18"/>
                <wp:cNvGraphicFramePr/>
                <a:graphic xmlns:a="http://schemas.openxmlformats.org/drawingml/2006/main">
                  <a:graphicData uri="http://schemas.microsoft.com/office/word/2010/wordprocessingShape">
                    <wps:wsp>
                      <wps:cNvSpPr txBox="1"/>
                      <wps:spPr>
                        <a:xfrm>
                          <a:off x="0" y="0"/>
                          <a:ext cx="4107180" cy="419100"/>
                        </a:xfrm>
                        <a:prstGeom prst="rect">
                          <a:avLst/>
                        </a:prstGeom>
                        <a:noFill/>
                        <a:ln w="6350">
                          <a:noFill/>
                        </a:ln>
                        <a:effectLst/>
                      </wps:spPr>
                      <wps:txbx>
                        <w:txbxContent>
                          <w:p w14:paraId="627397A6" w14:textId="77777777" w:rsidR="003864C8" w:rsidRPr="00A00EFE" w:rsidRDefault="003864C8" w:rsidP="00606248">
                            <w:pPr>
                              <w:pBdr>
                                <w:bottom w:val="single" w:sz="6" w:space="8" w:color="009999"/>
                              </w:pBdr>
                              <w:rPr>
                                <w:rFonts w:ascii="Arial" w:hAnsi="Arial" w:cs="Arial"/>
                                <w:sz w:val="20"/>
                                <w:szCs w:val="20"/>
                              </w:rPr>
                            </w:pPr>
                            <w:r w:rsidRPr="003C236E">
                              <w:rPr>
                                <w:rFonts w:ascii="Arial" w:hAnsi="Arial" w:cs="Arial"/>
                                <w:sz w:val="20"/>
                                <w:szCs w:val="20"/>
                              </w:rPr>
                              <w:t>Acceptable image file formats are .</w:t>
                            </w:r>
                            <w:r w:rsidRPr="003C236E">
                              <w:rPr>
                                <w:rFonts w:ascii="Arial" w:hAnsi="Arial" w:cs="Arial"/>
                                <w:b/>
                                <w:sz w:val="20"/>
                                <w:szCs w:val="20"/>
                              </w:rPr>
                              <w:t>jpeg/jpg</w:t>
                            </w:r>
                            <w:r w:rsidRPr="003C236E">
                              <w:rPr>
                                <w:rFonts w:ascii="Arial" w:hAnsi="Arial" w:cs="Arial"/>
                                <w:sz w:val="20"/>
                                <w:szCs w:val="20"/>
                              </w:rPr>
                              <w:t>, .</w:t>
                            </w:r>
                            <w:r w:rsidRPr="003C236E">
                              <w:rPr>
                                <w:rFonts w:ascii="Arial" w:hAnsi="Arial" w:cs="Arial"/>
                                <w:b/>
                                <w:sz w:val="20"/>
                                <w:szCs w:val="20"/>
                              </w:rPr>
                              <w:t>png</w:t>
                            </w:r>
                            <w:r w:rsidRPr="003C236E">
                              <w:rPr>
                                <w:rFonts w:ascii="Arial" w:hAnsi="Arial" w:cs="Arial"/>
                                <w:sz w:val="20"/>
                                <w:szCs w:val="20"/>
                              </w:rPr>
                              <w:t>, and .</w:t>
                            </w:r>
                            <w:r w:rsidRPr="003C236E">
                              <w:rPr>
                                <w:rFonts w:ascii="Arial" w:hAnsi="Arial" w:cs="Arial"/>
                                <w:b/>
                                <w:sz w:val="20"/>
                                <w:szCs w:val="20"/>
                              </w:rPr>
                              <w:t>gif</w:t>
                            </w:r>
                            <w:r w:rsidRPr="003C236E">
                              <w:rPr>
                                <w:rFonts w:ascii="Arial" w:hAnsi="Arial" w:cs="Arial"/>
                                <w:sz w:val="20"/>
                                <w:szCs w:val="20"/>
                              </w:rPr>
                              <w:t>.</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a:graphicData>
                </a:graphic>
              </wp:inline>
            </w:drawing>
          </mc:Choice>
          <mc:Fallback>
            <w:pict>
              <v:shape w14:anchorId="0588347F" id="Text Box 18" o:spid="_x0000_s1035" type="#_x0000_t202" style="width:323.4pt;height: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" filled="f" stroked="f" strokeweight=".5pt">
                <v:textbox inset=",7.2pt,,0">
                  <w:txbxContent>
                    <w:p w14:paraId="627397A6" w14:textId="77777777" w:rsidR="003864C8" w:rsidRPr="00A00EFE" w:rsidRDefault="003864C8" w:rsidP="00606248">
                      <w:pPr>
                        <w:pBdr>
                          <w:bottom w:val="single" w:sz="6" w:space="8" w:color="009999"/>
                        </w:pBdr>
                        <w:rPr>
                          <w:rFonts w:ascii="Arial" w:hAnsi="Arial" w:cs="Arial"/>
                          <w:sz w:val="20"/>
                          <w:szCs w:val="20"/>
                        </w:rPr>
                      </w:pPr>
                      <w:r w:rsidRPr="003C236E">
                        <w:rPr>
                          <w:rFonts w:ascii="Arial" w:hAnsi="Arial" w:cs="Arial"/>
                          <w:sz w:val="20"/>
                          <w:szCs w:val="20"/>
                        </w:rPr>
                        <w:t>Acceptable image file formats are .</w:t>
                      </w:r>
                      <w:r w:rsidRPr="003C236E">
                        <w:rPr>
                          <w:rFonts w:ascii="Arial" w:hAnsi="Arial" w:cs="Arial"/>
                          <w:b/>
                          <w:sz w:val="20"/>
                          <w:szCs w:val="20"/>
                        </w:rPr>
                        <w:t>jpeg/jpg</w:t>
                      </w:r>
                      <w:r w:rsidRPr="003C236E">
                        <w:rPr>
                          <w:rFonts w:ascii="Arial" w:hAnsi="Arial" w:cs="Arial"/>
                          <w:sz w:val="20"/>
                          <w:szCs w:val="20"/>
                        </w:rPr>
                        <w:t>, .</w:t>
                      </w:r>
                      <w:r w:rsidRPr="003C236E">
                        <w:rPr>
                          <w:rFonts w:ascii="Arial" w:hAnsi="Arial" w:cs="Arial"/>
                          <w:b/>
                          <w:sz w:val="20"/>
                          <w:szCs w:val="20"/>
                        </w:rPr>
                        <w:t>png</w:t>
                      </w:r>
                      <w:r w:rsidRPr="003C236E">
                        <w:rPr>
                          <w:rFonts w:ascii="Arial" w:hAnsi="Arial" w:cs="Arial"/>
                          <w:sz w:val="20"/>
                          <w:szCs w:val="20"/>
                        </w:rPr>
                        <w:t>, and .</w:t>
                      </w:r>
                      <w:r w:rsidRPr="003C236E">
                        <w:rPr>
                          <w:rFonts w:ascii="Arial" w:hAnsi="Arial" w:cs="Arial"/>
                          <w:b/>
                          <w:sz w:val="20"/>
                          <w:szCs w:val="20"/>
                        </w:rPr>
                        <w:t>gif</w:t>
                      </w:r>
                      <w:r w:rsidRPr="003C236E">
                        <w:rPr>
                          <w:rFonts w:ascii="Arial" w:hAnsi="Arial" w:cs="Arial"/>
                          <w:sz w:val="20"/>
                          <w:szCs w:val="20"/>
                        </w:rPr>
                        <w:t>.</w:t>
                      </w:r>
                    </w:p>
                  </w:txbxContent>
                </v:textbox>
                <w10:anchorlock/>
              </v:shape>
            </w:pict>
          </mc:Fallback>
        </mc:AlternateContent>
      </w:r>
    </w:p>
    <w:p w14:paraId="23FF8C53" w14:textId="77777777" w:rsidR="00606248" w:rsidRPr="00606248" w:rsidRDefault="00606248" w:rsidP="002362D2">
      <w:pPr>
        <w:pStyle w:val="Heading4"/>
        <w:divId w:val="1453354881"/>
      </w:pPr>
      <w:bookmarkStart w:id="133" w:name="_Groups"/>
      <w:bookmarkStart w:id="134" w:name="_Toc457566166"/>
      <w:bookmarkEnd w:id="133"/>
      <w:r w:rsidRPr="00606248">
        <w:t>Groups</w:t>
      </w:r>
      <w:bookmarkEnd w:id="134"/>
    </w:p>
    <w:p w14:paraId="1DB70360" w14:textId="64335CFD" w:rsidR="00606248" w:rsidRPr="00606248" w:rsidRDefault="00606248" w:rsidP="00606248">
      <w:pPr>
        <w:divId w:val="1453354881"/>
      </w:pPr>
      <w:r w:rsidRPr="00606248">
        <w:t xml:space="preserve">The user/security group(s) to which you belong appears in the </w:t>
      </w:r>
      <w:r w:rsidRPr="00606248">
        <w:rPr>
          <w:rFonts w:ascii="Arial" w:hAnsi="Arial" w:cs="Arial"/>
          <w:b/>
          <w:i/>
          <w:iCs/>
          <w:color w:val="000000"/>
          <w:sz w:val="20"/>
          <w:szCs w:val="20"/>
        </w:rPr>
        <w:t>Groups</w:t>
      </w:r>
      <w:r w:rsidRPr="00606248">
        <w:t xml:space="preserve"> section of the page.  </w:t>
      </w:r>
      <w:r w:rsidR="00C0779C">
        <w:t>System Administration creates and maintains permissions</w:t>
      </w:r>
      <w:r w:rsidRPr="00606248">
        <w:t>.</w:t>
      </w:r>
    </w:p>
    <w:p w14:paraId="11094EB2" w14:textId="77777777" w:rsidR="00606248" w:rsidRPr="00606248" w:rsidRDefault="00606248" w:rsidP="002362D2">
      <w:pPr>
        <w:pStyle w:val="Heading4"/>
        <w:divId w:val="1453354881"/>
      </w:pPr>
      <w:bookmarkStart w:id="135" w:name="_Toc457566167"/>
      <w:r w:rsidRPr="00606248">
        <w:t>Change Password</w:t>
      </w:r>
      <w:bookmarkEnd w:id="135"/>
    </w:p>
    <w:p w14:paraId="2D1CCDD2" w14:textId="5453F022" w:rsidR="00606248" w:rsidRPr="00606248" w:rsidRDefault="00606248" w:rsidP="00606248">
      <w:pPr>
        <w:divId w:val="1453354881"/>
      </w:pPr>
      <w:r w:rsidRPr="00606248">
        <w:t>Not Applicable.</w:t>
      </w:r>
      <w:r w:rsidR="009A1DC0">
        <w:t xml:space="preserve">  There are no separate credentials required for </w:t>
      </w:r>
      <w:r w:rsidR="003568FE">
        <w:t>HDS</w:t>
      </w:r>
      <w:r w:rsidR="006D585A" w:rsidRPr="006D585A">
        <w:t xml:space="preserve"> </w:t>
      </w:r>
      <w:r w:rsidR="006D585A">
        <w:t>login</w:t>
      </w:r>
      <w:r w:rsidR="005B3517">
        <w:t>.</w:t>
      </w:r>
    </w:p>
    <w:p w14:paraId="4510ABE2" w14:textId="77777777" w:rsidR="00606248" w:rsidRPr="00606248" w:rsidRDefault="00606248" w:rsidP="002362D2">
      <w:pPr>
        <w:pStyle w:val="Heading4"/>
        <w:divId w:val="1453354881"/>
      </w:pPr>
      <w:bookmarkStart w:id="136" w:name="_Closing_the_Profile"/>
      <w:bookmarkStart w:id="137" w:name="_Toc457566168"/>
      <w:bookmarkEnd w:id="136"/>
      <w:r w:rsidRPr="00606248">
        <w:t>Close the Profile Page</w:t>
      </w:r>
      <w:bookmarkEnd w:id="137"/>
    </w:p>
    <w:p w14:paraId="2B9ED897" w14:textId="580CC9F0" w:rsidR="00606248" w:rsidRPr="00606248" w:rsidRDefault="00606248" w:rsidP="00606248">
      <w:pPr>
        <w:divId w:val="1453354881"/>
      </w:pPr>
      <w:r w:rsidRPr="00606248">
        <w:t xml:space="preserve">When the information is complete, click one of the modules in the </w:t>
      </w:r>
      <w:r w:rsidRPr="00606248">
        <w:rPr>
          <w:b/>
          <w:i/>
        </w:rPr>
        <w:t>Navigation</w:t>
      </w:r>
      <w:r w:rsidRPr="00606248">
        <w:t xml:space="preserve"> frame or log out of </w:t>
      </w:r>
      <w:r w:rsidR="003568FE">
        <w:t>HDS</w:t>
      </w:r>
      <w:r w:rsidRPr="00606248">
        <w:t>.</w:t>
      </w:r>
    </w:p>
    <w:p w14:paraId="1357B9BD" w14:textId="77777777" w:rsidR="005B3517" w:rsidRDefault="005B3517" w:rsidP="0087290F">
      <w:pPr>
        <w:pStyle w:val="Heading1"/>
        <w:divId w:val="1453354881"/>
        <w:rPr>
          <w:rFonts w:eastAsia="Times New Roman"/>
        </w:rPr>
        <w:sectPr w:rsidR="005B3517" w:rsidSect="00166737">
          <w:pgSz w:w="12240" w:h="15840" w:code="1"/>
          <w:pgMar w:top="1440" w:right="1440" w:bottom="1080" w:left="1440" w:header="432" w:footer="432" w:gutter="0"/>
          <w:cols w:space="720"/>
          <w:titlePg/>
          <w:docGrid w:linePitch="360"/>
        </w:sectPr>
      </w:pPr>
      <w:bookmarkStart w:id="138" w:name="_Toc457568917"/>
    </w:p>
    <w:p w14:paraId="497A8199" w14:textId="03E2154C" w:rsidR="00891AAA" w:rsidRPr="00891AAA" w:rsidRDefault="00891AAA" w:rsidP="0087290F">
      <w:pPr>
        <w:pStyle w:val="Heading1"/>
        <w:divId w:val="1453354881"/>
        <w:rPr>
          <w:rFonts w:eastAsia="Times New Roman"/>
        </w:rPr>
      </w:pPr>
      <w:r w:rsidRPr="00891AAA">
        <w:rPr>
          <w:rFonts w:eastAsia="Times New Roman"/>
        </w:rPr>
        <w:t>Your Dashboard</w:t>
      </w:r>
      <w:bookmarkEnd w:id="138"/>
    </w:p>
    <w:p w14:paraId="7BCA9E93" w14:textId="7DABE3CF" w:rsidR="00891AAA" w:rsidRPr="00891AAA" w:rsidRDefault="00891AAA" w:rsidP="00891AAA">
      <w:pPr>
        <w:spacing w:after="240"/>
        <w:divId w:val="1453354881"/>
      </w:pPr>
      <w:r w:rsidRPr="00891AAA">
        <w:t xml:space="preserve">The </w:t>
      </w:r>
      <w:r w:rsidRPr="00891AAA">
        <w:rPr>
          <w:b/>
        </w:rPr>
        <w:t>Dashboard</w:t>
      </w:r>
      <w:r w:rsidRPr="00891AAA">
        <w:t xml:space="preserve"> is </w:t>
      </w:r>
      <w:r w:rsidRPr="00891AAA">
        <w:rPr>
          <w:i/>
        </w:rPr>
        <w:t>your</w:t>
      </w:r>
      <w:r w:rsidRPr="00891AAA">
        <w:t xml:space="preserve"> </w:t>
      </w:r>
      <w:r w:rsidR="003568FE">
        <w:t>HDS</w:t>
      </w:r>
      <w:r w:rsidRPr="00891AAA">
        <w:t xml:space="preserve"> landing page—it's the first page that opens when you log in. The Dashboard shows </w:t>
      </w:r>
      <w:r w:rsidR="006D585A">
        <w:t xml:space="preserve">your </w:t>
      </w:r>
      <w:r w:rsidRPr="00891AAA">
        <w:t xml:space="preserve">work status in one place. Status information is consolidated in </w:t>
      </w:r>
      <w:r w:rsidRPr="00891AAA">
        <w:rPr>
          <w:rFonts w:ascii="Arial" w:hAnsi="Arial" w:cs="Arial"/>
          <w:i/>
          <w:iCs/>
          <w:color w:val="000000"/>
          <w:sz w:val="20"/>
          <w:szCs w:val="20"/>
        </w:rPr>
        <w:t>widgets</w:t>
      </w:r>
      <w:r w:rsidRPr="00891AAA">
        <w:t xml:space="preserve">. </w:t>
      </w:r>
    </w:p>
    <w:p w14:paraId="7D675DDC" w14:textId="48411606" w:rsidR="00CF51F5" w:rsidRPr="00891AAA" w:rsidRDefault="00891AAA" w:rsidP="00891AAA">
      <w:pPr>
        <w:spacing w:after="240"/>
        <w:divId w:val="1453354881"/>
      </w:pPr>
      <w:r w:rsidRPr="00891AAA">
        <w:t>Widgets show you a list of items in progress—</w:t>
      </w:r>
      <w:r w:rsidR="00D02DFC">
        <w:t xml:space="preserve">active </w:t>
      </w:r>
      <w:r w:rsidR="00F4152B">
        <w:t>requests</w:t>
      </w:r>
      <w:r w:rsidRPr="00891AAA">
        <w:t xml:space="preserve"> </w:t>
      </w:r>
      <w:r w:rsidR="00D02DFC">
        <w:t>assigned</w:t>
      </w:r>
      <w:r w:rsidR="00D02DFC" w:rsidRPr="00891AAA">
        <w:t xml:space="preserve"> </w:t>
      </w:r>
      <w:r w:rsidRPr="00891AAA">
        <w:t xml:space="preserve">to you. </w:t>
      </w:r>
      <w:r w:rsidR="00D02DFC">
        <w:t xml:space="preserve">The </w:t>
      </w:r>
      <w:r w:rsidR="006D585A">
        <w:t xml:space="preserve">widgets </w:t>
      </w:r>
      <w:r w:rsidR="00D02DFC">
        <w:t xml:space="preserve">also </w:t>
      </w:r>
      <w:r w:rsidRPr="00891AAA">
        <w:t xml:space="preserve">give you quick access to each individual </w:t>
      </w:r>
      <w:r w:rsidR="0079573E">
        <w:t>request</w:t>
      </w:r>
      <w:r w:rsidRPr="00891AAA">
        <w:t xml:space="preserve">. From the </w:t>
      </w:r>
      <w:r w:rsidRPr="00891AAA">
        <w:rPr>
          <w:b/>
          <w:i/>
        </w:rPr>
        <w:t xml:space="preserve">My </w:t>
      </w:r>
      <w:r w:rsidR="00F4152B">
        <w:rPr>
          <w:b/>
          <w:i/>
        </w:rPr>
        <w:t>Requests</w:t>
      </w:r>
      <w:r w:rsidRPr="00891AAA">
        <w:t xml:space="preserve"> widget, you can click a link to open the item.</w:t>
      </w:r>
    </w:p>
    <w:p w14:paraId="52731E33" w14:textId="77777777" w:rsidR="00891AAA" w:rsidRPr="00891AAA" w:rsidRDefault="00891AAA" w:rsidP="00891AAA">
      <w:pPr>
        <w:spacing w:after="360"/>
        <w:divId w:val="1453354881"/>
      </w:pPr>
      <w:r w:rsidRPr="00891AAA">
        <w:t xml:space="preserve">Because it’s </w:t>
      </w:r>
      <w:r w:rsidRPr="00891AAA">
        <w:rPr>
          <w:rFonts w:ascii="Arial" w:hAnsi="Arial" w:cs="Arial"/>
          <w:i/>
          <w:iCs/>
          <w:color w:val="000000"/>
          <w:sz w:val="20"/>
          <w:szCs w:val="20"/>
        </w:rPr>
        <w:t>your</w:t>
      </w:r>
      <w:r w:rsidRPr="00891AAA">
        <w:t xml:space="preserve"> page, you can configure the Dashboard however you like—you're the only person that sees it.</w:t>
      </w:r>
    </w:p>
    <w:p w14:paraId="255A61E5" w14:textId="03F6BEB2" w:rsidR="00891AAA" w:rsidRPr="00891AAA" w:rsidRDefault="006E2A6C" w:rsidP="00891AAA">
      <w:pPr>
        <w:spacing w:after="360"/>
        <w:divId w:val="1453354881"/>
      </w:pPr>
      <w:commentRangeStart w:id="139"/>
      <w:commentRangeStart w:id="140"/>
      <w:r>
        <w:rPr>
          <w:noProof/>
        </w:rPr>
        <w:drawing>
          <wp:inline distT="0" distB="0" distL="0" distR="0" wp14:anchorId="5ACABA07" wp14:editId="43C526E2">
            <wp:extent cx="5943600" cy="2611755"/>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611755"/>
                    </a:xfrm>
                    <a:prstGeom prst="rect">
                      <a:avLst/>
                    </a:prstGeom>
                  </pic:spPr>
                </pic:pic>
              </a:graphicData>
            </a:graphic>
          </wp:inline>
        </w:drawing>
      </w:r>
      <w:commentRangeEnd w:id="139"/>
      <w:r w:rsidR="005B1581">
        <w:rPr>
          <w:rStyle w:val="CommentReference"/>
        </w:rPr>
        <w:commentReference w:id="139"/>
      </w:r>
      <w:commentRangeEnd w:id="140"/>
      <w:r w:rsidR="00E46071">
        <w:rPr>
          <w:rStyle w:val="CommentReference"/>
        </w:rPr>
        <w:commentReference w:id="140"/>
      </w:r>
    </w:p>
    <w:p w14:paraId="176A6017" w14:textId="77777777" w:rsidR="00891AAA" w:rsidRPr="00891AAA" w:rsidRDefault="00891AAA" w:rsidP="00891AAA">
      <w:pPr>
        <w:spacing w:after="360"/>
        <w:divId w:val="1453354881"/>
      </w:pPr>
      <w:r w:rsidRPr="00891AAA">
        <w:rPr>
          <w:noProof/>
        </w:rPr>
        <w:drawing>
          <wp:anchor distT="0" distB="0" distL="114300" distR="114300" simplePos="0" relativeHeight="251674624" behindDoc="0" locked="0" layoutInCell="1" allowOverlap="1" wp14:anchorId="34C0761B" wp14:editId="567FB69C">
            <wp:simplePos x="0" y="0"/>
            <wp:positionH relativeFrom="column">
              <wp:posOffset>502920</wp:posOffset>
            </wp:positionH>
            <wp:positionV relativeFrom="paragraph">
              <wp:posOffset>10795</wp:posOffset>
            </wp:positionV>
            <wp:extent cx="265176" cy="246888"/>
            <wp:effectExtent l="0" t="0" r="1905" b="1270"/>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5176" cy="2468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91AAA">
        <w:rPr>
          <w:noProof/>
        </w:rPr>
        <mc:AlternateContent>
          <mc:Choice Requires="wps">
            <w:drawing>
              <wp:inline distT="0" distB="0" distL="0" distR="0" wp14:anchorId="7C8D5F7A" wp14:editId="261281EC">
                <wp:extent cx="4853940" cy="441960"/>
                <wp:effectExtent l="0" t="0" r="0" b="15240"/>
                <wp:docPr id="235" name="Text Box 235"/>
                <wp:cNvGraphicFramePr/>
                <a:graphic xmlns:a="http://schemas.openxmlformats.org/drawingml/2006/main">
                  <a:graphicData uri="http://schemas.microsoft.com/office/word/2010/wordprocessingShape">
                    <wps:wsp>
                      <wps:cNvSpPr txBox="1"/>
                      <wps:spPr>
                        <a:xfrm>
                          <a:off x="0" y="0"/>
                          <a:ext cx="4853940" cy="441960"/>
                        </a:xfrm>
                        <a:prstGeom prst="rect">
                          <a:avLst/>
                        </a:prstGeom>
                        <a:noFill/>
                        <a:ln w="6350">
                          <a:noFill/>
                        </a:ln>
                        <a:effectLst/>
                      </wps:spPr>
                      <wps:txbx>
                        <w:txbxContent>
                          <w:p w14:paraId="15C27BBD" w14:textId="507AC20E" w:rsidR="003864C8" w:rsidRPr="00A00EFE" w:rsidRDefault="003864C8" w:rsidP="00891AAA">
                            <w:pPr>
                              <w:pBdr>
                                <w:bottom w:val="single" w:sz="6" w:space="8" w:color="33CCCC"/>
                              </w:pBdr>
                              <w:rPr>
                                <w:rFonts w:ascii="Arial" w:hAnsi="Arial" w:cs="Arial"/>
                                <w:sz w:val="20"/>
                                <w:szCs w:val="20"/>
                              </w:rPr>
                            </w:pPr>
                            <w:r w:rsidRPr="003C236E">
                              <w:rPr>
                                <w:rFonts w:ascii="Arial" w:hAnsi="Arial" w:cs="Arial"/>
                                <w:sz w:val="20"/>
                                <w:szCs w:val="20"/>
                              </w:rPr>
                              <w:t>You</w:t>
                            </w:r>
                            <w:r>
                              <w:rPr>
                                <w:rFonts w:ascii="Arial" w:hAnsi="Arial" w:cs="Arial"/>
                                <w:sz w:val="20"/>
                                <w:szCs w:val="20"/>
                              </w:rPr>
                              <w:t>r role(s) and permissions</w:t>
                            </w:r>
                            <w:r w:rsidRPr="003C236E">
                              <w:rPr>
                                <w:rFonts w:ascii="Arial" w:hAnsi="Arial" w:cs="Arial"/>
                                <w:sz w:val="20"/>
                                <w:szCs w:val="20"/>
                              </w:rPr>
                              <w:t xml:space="preserve"> </w:t>
                            </w:r>
                            <w:r>
                              <w:rPr>
                                <w:rFonts w:ascii="Arial" w:hAnsi="Arial" w:cs="Arial"/>
                                <w:sz w:val="20"/>
                                <w:szCs w:val="20"/>
                              </w:rPr>
                              <w:t>determine the widgets and the content that you see.</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a:graphicData>
                </a:graphic>
              </wp:inline>
            </w:drawing>
          </mc:Choice>
          <mc:Fallback>
            <w:pict>
              <v:shape w14:anchorId="7C8D5F7A" id="Text Box 235" o:spid="_x0000_s1036" type="#_x0000_t202" style="width:382.2pt;height:3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" filled="f" stroked="f" strokeweight=".5pt">
                <v:textbox inset=",7.2pt,,0">
                  <w:txbxContent>
                    <w:p w14:paraId="15C27BBD" w14:textId="507AC20E" w:rsidR="003864C8" w:rsidRPr="00A00EFE" w:rsidRDefault="003864C8" w:rsidP="00891AAA">
                      <w:pPr>
                        <w:pBdr>
                          <w:bottom w:val="single" w:sz="6" w:space="8" w:color="33CCCC"/>
                        </w:pBdr>
                        <w:rPr>
                          <w:rFonts w:ascii="Arial" w:hAnsi="Arial" w:cs="Arial"/>
                          <w:sz w:val="20"/>
                          <w:szCs w:val="20"/>
                        </w:rPr>
                      </w:pPr>
                      <w:r w:rsidRPr="003C236E">
                        <w:rPr>
                          <w:rFonts w:ascii="Arial" w:hAnsi="Arial" w:cs="Arial"/>
                          <w:sz w:val="20"/>
                          <w:szCs w:val="20"/>
                        </w:rPr>
                        <w:t>You</w:t>
                      </w:r>
                      <w:r>
                        <w:rPr>
                          <w:rFonts w:ascii="Arial" w:hAnsi="Arial" w:cs="Arial"/>
                          <w:sz w:val="20"/>
                          <w:szCs w:val="20"/>
                        </w:rPr>
                        <w:t>r role(s) and permissions</w:t>
                      </w:r>
                      <w:r w:rsidRPr="003C236E">
                        <w:rPr>
                          <w:rFonts w:ascii="Arial" w:hAnsi="Arial" w:cs="Arial"/>
                          <w:sz w:val="20"/>
                          <w:szCs w:val="20"/>
                        </w:rPr>
                        <w:t xml:space="preserve"> </w:t>
                      </w:r>
                      <w:r>
                        <w:rPr>
                          <w:rFonts w:ascii="Arial" w:hAnsi="Arial" w:cs="Arial"/>
                          <w:sz w:val="20"/>
                          <w:szCs w:val="20"/>
                        </w:rPr>
                        <w:t>determine the widgets and the content that you see.</w:t>
                      </w:r>
                    </w:p>
                  </w:txbxContent>
                </v:textbox>
                <w10:anchorlock/>
              </v:shape>
            </w:pict>
          </mc:Fallback>
        </mc:AlternateContent>
      </w:r>
    </w:p>
    <w:p w14:paraId="66F51A49" w14:textId="77777777" w:rsidR="00891AAA" w:rsidRPr="00891AAA" w:rsidRDefault="003864C8" w:rsidP="00891AAA">
      <w:pPr>
        <w:spacing w:before="100" w:beforeAutospacing="1" w:after="100" w:afterAutospacing="1"/>
        <w:divId w:val="1453354881"/>
        <w:rPr>
          <w:rFonts w:ascii="Arial" w:hAnsi="Arial" w:cs="Arial"/>
          <w:color w:val="000000"/>
          <w:sz w:val="20"/>
          <w:szCs w:val="20"/>
        </w:rPr>
      </w:pPr>
      <w:r>
        <w:rPr>
          <w:rFonts w:ascii="Arial" w:eastAsia="Times New Roman" w:hAnsi="Arial" w:cs="Arial"/>
          <w:color w:val="000000"/>
          <w:sz w:val="20"/>
          <w:szCs w:val="20"/>
        </w:rPr>
        <w:pict w14:anchorId="4FA16290">
          <v:rect id="_x0000_i1028" style="width:468pt;height:1.5pt" o:hralign="center" o:hrstd="t" o:hrnoshade="t" o:hr="t" fillcolor="#a0a0a0" stroked="f"/>
        </w:pict>
      </w:r>
    </w:p>
    <w:p w14:paraId="63FE4ABE" w14:textId="77777777" w:rsidR="00891AAA" w:rsidRPr="00891AAA" w:rsidRDefault="00891AAA" w:rsidP="00891AAA">
      <w:pPr>
        <w:keepNext/>
        <w:divId w:val="1453354881"/>
      </w:pPr>
      <w:r w:rsidRPr="00891AAA">
        <w:t>Topics in this chapter</w:t>
      </w:r>
    </w:p>
    <w:p w14:paraId="2D864E44" w14:textId="77777777" w:rsidR="00891AAA" w:rsidRPr="00891AAA" w:rsidRDefault="00891AAA" w:rsidP="00891AAA">
      <w:pPr>
        <w:keepNext/>
        <w:spacing w:after="0"/>
        <w:divId w:val="1453354881"/>
        <w:rPr>
          <w:b/>
        </w:rPr>
      </w:pPr>
      <w:r w:rsidRPr="00891AAA">
        <w:rPr>
          <w:b/>
        </w:rPr>
        <w:t>Dashboard Edit Mode</w:t>
      </w:r>
    </w:p>
    <w:p w14:paraId="1475481E" w14:textId="77777777" w:rsidR="00891AAA" w:rsidRPr="00891AAA" w:rsidRDefault="00891AAA" w:rsidP="00891AAA">
      <w:pPr>
        <w:divId w:val="1453354881"/>
      </w:pPr>
      <w:r w:rsidRPr="00891AAA">
        <w:t>First step in customizing your Dashboard.</w:t>
      </w:r>
    </w:p>
    <w:p w14:paraId="725C7053" w14:textId="77777777" w:rsidR="00891AAA" w:rsidRPr="00891AAA" w:rsidRDefault="00891AAA" w:rsidP="00891AAA">
      <w:pPr>
        <w:keepNext/>
        <w:spacing w:after="0"/>
        <w:divId w:val="1453354881"/>
        <w:rPr>
          <w:b/>
        </w:rPr>
      </w:pPr>
      <w:r w:rsidRPr="00891AAA">
        <w:rPr>
          <w:b/>
        </w:rPr>
        <w:t>Personalizing the Widgets</w:t>
      </w:r>
    </w:p>
    <w:p w14:paraId="5F4E20A7" w14:textId="77777777" w:rsidR="00891AAA" w:rsidRPr="00891AAA" w:rsidRDefault="00891AAA" w:rsidP="00891AAA">
      <w:pPr>
        <w:divId w:val="1453354881"/>
      </w:pPr>
      <w:r w:rsidRPr="00891AAA">
        <w:t>Working with the elements of the Dashboard.</w:t>
      </w:r>
    </w:p>
    <w:p w14:paraId="5347944A" w14:textId="77777777" w:rsidR="00891AAA" w:rsidRPr="00891AAA" w:rsidRDefault="00891AAA" w:rsidP="00891AAA">
      <w:pPr>
        <w:keepNext/>
        <w:spacing w:after="0"/>
        <w:divId w:val="1453354881"/>
        <w:rPr>
          <w:b/>
        </w:rPr>
      </w:pPr>
      <w:r w:rsidRPr="00891AAA">
        <w:rPr>
          <w:b/>
        </w:rPr>
        <w:t xml:space="preserve">Personalizing the Space </w:t>
      </w:r>
    </w:p>
    <w:p w14:paraId="7C10AAC1" w14:textId="77777777" w:rsidR="00891AAA" w:rsidRPr="00891AAA" w:rsidRDefault="00891AAA" w:rsidP="00891AAA">
      <w:pPr>
        <w:divId w:val="1453354881"/>
      </w:pPr>
      <w:r w:rsidRPr="00891AAA">
        <w:t>A tour of the Dashboard page layout options.</w:t>
      </w:r>
    </w:p>
    <w:p w14:paraId="2673A015" w14:textId="77777777" w:rsidR="00891AAA" w:rsidRPr="00891AAA" w:rsidRDefault="00891AAA" w:rsidP="0087290F">
      <w:pPr>
        <w:pStyle w:val="Heading2"/>
        <w:divId w:val="1453354881"/>
      </w:pPr>
      <w:bookmarkStart w:id="141" w:name="_Toc457568918"/>
      <w:r w:rsidRPr="00891AAA">
        <w:t>Dashboard Edit Mode</w:t>
      </w:r>
      <w:bookmarkEnd w:id="141"/>
    </w:p>
    <w:p w14:paraId="3CD103BF" w14:textId="2174272B" w:rsidR="00891AAA" w:rsidRPr="00891AAA" w:rsidRDefault="00891AAA" w:rsidP="00891AAA">
      <w:pPr>
        <w:divId w:val="1453354881"/>
      </w:pPr>
      <w:r w:rsidRPr="00891AAA">
        <w:t xml:space="preserve">Actions to the page require that the Dashboard </w:t>
      </w:r>
      <w:r w:rsidR="00F31B09">
        <w:t>be</w:t>
      </w:r>
      <w:r w:rsidR="00F31B09" w:rsidRPr="00891AAA">
        <w:t xml:space="preserve"> </w:t>
      </w:r>
      <w:r w:rsidRPr="00891AAA">
        <w:t xml:space="preserve">in </w:t>
      </w:r>
      <w:r w:rsidRPr="00891AAA">
        <w:rPr>
          <w:rFonts w:ascii="Arial" w:hAnsi="Arial" w:cs="Arial"/>
          <w:i/>
          <w:iCs/>
          <w:color w:val="000000"/>
          <w:sz w:val="20"/>
          <w:szCs w:val="20"/>
        </w:rPr>
        <w:t>edit mode</w:t>
      </w:r>
      <w:r w:rsidRPr="00891AAA">
        <w:t xml:space="preserve">. Edit Mode makes available the options for editing components of the page. By default, the Dashboard is </w:t>
      </w:r>
      <w:r w:rsidRPr="00891AAA">
        <w:rPr>
          <w:rFonts w:ascii="Arial" w:hAnsi="Arial" w:cs="Arial"/>
          <w:i/>
          <w:iCs/>
          <w:color w:val="000000"/>
          <w:sz w:val="20"/>
          <w:szCs w:val="20"/>
        </w:rPr>
        <w:t>not</w:t>
      </w:r>
      <w:r w:rsidRPr="00891AAA">
        <w:t xml:space="preserve"> in edit mode. Switch </w:t>
      </w:r>
      <w:r w:rsidR="006D585A">
        <w:t xml:space="preserve">to </w:t>
      </w:r>
      <w:r w:rsidR="006D585A" w:rsidRPr="006D585A">
        <w:rPr>
          <w:i/>
        </w:rPr>
        <w:t>edit</w:t>
      </w:r>
      <w:r w:rsidRPr="00891AAA">
        <w:t xml:space="preserve"> to begin. Edit Mode enables the options to:</w:t>
      </w:r>
    </w:p>
    <w:p w14:paraId="3989801E" w14:textId="77777777" w:rsidR="00891AAA" w:rsidRPr="00891AAA" w:rsidRDefault="00891AAA" w:rsidP="006A76BA">
      <w:pPr>
        <w:numPr>
          <w:ilvl w:val="0"/>
          <w:numId w:val="13"/>
        </w:numPr>
        <w:contextualSpacing/>
        <w:divId w:val="1453354881"/>
        <w:rPr>
          <w:rFonts w:eastAsia="Times New Roman"/>
        </w:rPr>
      </w:pPr>
      <w:r w:rsidRPr="00891AAA">
        <w:rPr>
          <w:rFonts w:eastAsia="Times New Roman"/>
        </w:rPr>
        <w:t>Add widgets to your dashboard (permissions determine the widgets available)</w:t>
      </w:r>
    </w:p>
    <w:p w14:paraId="6B04CE8B" w14:textId="77777777" w:rsidR="00891AAA" w:rsidRPr="00891AAA" w:rsidRDefault="00891AAA" w:rsidP="006A76BA">
      <w:pPr>
        <w:numPr>
          <w:ilvl w:val="0"/>
          <w:numId w:val="13"/>
        </w:numPr>
        <w:contextualSpacing/>
        <w:divId w:val="1453354881"/>
        <w:rPr>
          <w:rFonts w:eastAsia="Times New Roman"/>
        </w:rPr>
      </w:pPr>
      <w:r w:rsidRPr="00891AAA">
        <w:rPr>
          <w:rFonts w:eastAsia="Times New Roman"/>
        </w:rPr>
        <w:t>Modify widget display (change content, move position, remove from view)</w:t>
      </w:r>
    </w:p>
    <w:p w14:paraId="3274ADEC" w14:textId="77777777" w:rsidR="00891AAA" w:rsidRPr="00891AAA" w:rsidRDefault="00891AAA" w:rsidP="007B618D">
      <w:pPr>
        <w:numPr>
          <w:ilvl w:val="0"/>
          <w:numId w:val="13"/>
        </w:numPr>
        <w:spacing w:after="360"/>
        <w:divId w:val="1453354881"/>
        <w:rPr>
          <w:rFonts w:eastAsia="Times New Roman"/>
        </w:rPr>
      </w:pPr>
      <w:r w:rsidRPr="00891AAA">
        <w:rPr>
          <w:rFonts w:eastAsia="Times New Roman"/>
        </w:rPr>
        <w:t>Configure the layout of your dashboard (names of widgets and the number displayed in each row)</w:t>
      </w:r>
    </w:p>
    <w:p w14:paraId="75DB4374" w14:textId="77777777" w:rsidR="00891AAA" w:rsidRPr="00891AAA" w:rsidRDefault="00891AAA" w:rsidP="00891AAA">
      <w:pPr>
        <w:spacing w:after="360"/>
        <w:divId w:val="1453354881"/>
      </w:pPr>
      <w:r w:rsidRPr="00891AAA">
        <w:t xml:space="preserve">The first step to personalizing your Dashboard is </w:t>
      </w:r>
      <w:r w:rsidRPr="00891AAA">
        <w:rPr>
          <w:i/>
        </w:rPr>
        <w:t>edit</w:t>
      </w:r>
      <w:r w:rsidRPr="00891AAA">
        <w:t xml:space="preserve">. To make available editing options, click the  </w:t>
      </w:r>
      <w:r w:rsidRPr="00891AAA">
        <w:rPr>
          <w:noProof/>
        </w:rPr>
        <w:drawing>
          <wp:inline distT="0" distB="0" distL="0" distR="0" wp14:anchorId="23793AA3" wp14:editId="7CCB50E2">
            <wp:extent cx="205740" cy="190500"/>
            <wp:effectExtent l="0" t="0" r="3810" b="0"/>
            <wp:docPr id="241" name="Picture 241" descr="C:\a656499be471a27300c19d8fc3b254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656499be471a27300c19d8fc3b254c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5740" cy="190500"/>
                    </a:xfrm>
                    <a:prstGeom prst="rect">
                      <a:avLst/>
                    </a:prstGeom>
                    <a:noFill/>
                    <a:ln>
                      <a:noFill/>
                    </a:ln>
                  </pic:spPr>
                </pic:pic>
              </a:graphicData>
            </a:graphic>
          </wp:inline>
        </w:drawing>
      </w:r>
      <w:r w:rsidRPr="00891AAA">
        <w:t xml:space="preserve">  </w:t>
      </w:r>
      <w:r w:rsidRPr="00891AAA">
        <w:rPr>
          <w:rFonts w:ascii="Arial" w:hAnsi="Arial" w:cs="Arial"/>
          <w:b/>
          <w:bCs/>
          <w:color w:val="000000"/>
          <w:sz w:val="20"/>
          <w:szCs w:val="20"/>
        </w:rPr>
        <w:t>Edit Mode</w:t>
      </w:r>
      <w:r w:rsidRPr="00891AAA">
        <w:t xml:space="preserve"> (pencil icon) button in the right corner of the Dashboard title bar.</w:t>
      </w:r>
    </w:p>
    <w:p w14:paraId="77B7B598" w14:textId="0497C521" w:rsidR="00891AAA" w:rsidRPr="00891AAA" w:rsidRDefault="006E2A6C" w:rsidP="00891AAA">
      <w:pPr>
        <w:divId w:val="1453354881"/>
      </w:pPr>
      <w:commentRangeStart w:id="142"/>
      <w:r>
        <w:rPr>
          <w:noProof/>
        </w:rPr>
        <w:drawing>
          <wp:inline distT="0" distB="0" distL="0" distR="0" wp14:anchorId="7EA27B8E" wp14:editId="424B77E1">
            <wp:extent cx="5943600" cy="299466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
                    <pic:cNvPicPr/>
                  </pic:nvPicPr>
                  <pic:blipFill>
                    <a:blip r:embed="rId65">
                      <a:extLst>
                        <a:ext uri="{28A0092B-C50C-407E-A947-70E740481C1C}">
                          <a14:useLocalDpi xmlns:a14="http://schemas.microsoft.com/office/drawing/2010/main" val="0"/>
                        </a:ext>
                      </a:extLst>
                    </a:blip>
                    <a:stretch>
                      <a:fillRect/>
                    </a:stretch>
                  </pic:blipFill>
                  <pic:spPr>
                    <a:xfrm>
                      <a:off x="0" y="0"/>
                      <a:ext cx="5943600" cy="2994660"/>
                    </a:xfrm>
                    <a:prstGeom prst="rect">
                      <a:avLst/>
                    </a:prstGeom>
                  </pic:spPr>
                </pic:pic>
              </a:graphicData>
            </a:graphic>
          </wp:inline>
        </w:drawing>
      </w:r>
      <w:commentRangeEnd w:id="142"/>
      <w:r w:rsidR="005B1581">
        <w:rPr>
          <w:rStyle w:val="CommentReference"/>
        </w:rPr>
        <w:commentReference w:id="142"/>
      </w:r>
    </w:p>
    <w:p w14:paraId="5DBE7D2E" w14:textId="77777777" w:rsidR="00891AAA" w:rsidRPr="00891AAA" w:rsidRDefault="00891AAA" w:rsidP="0087290F">
      <w:pPr>
        <w:pStyle w:val="Heading3"/>
        <w:divId w:val="1453354881"/>
      </w:pPr>
      <w:bookmarkStart w:id="143" w:name="_Toc457568919"/>
      <w:r w:rsidRPr="00891AAA">
        <w:t>Dashboard Edit Actions</w:t>
      </w:r>
      <w:bookmarkEnd w:id="143"/>
    </w:p>
    <w:p w14:paraId="6FD53C61" w14:textId="77777777" w:rsidR="00891AAA" w:rsidRPr="00891AAA" w:rsidRDefault="00891AAA" w:rsidP="00891AAA">
      <w:pPr>
        <w:keepNext/>
        <w:divId w:val="1453354881"/>
      </w:pPr>
      <w:r w:rsidRPr="00891AAA">
        <w:t>When edit mode is enabled, a set of edit buttons becomes available in the Dashboard title bar.</w:t>
      </w:r>
    </w:p>
    <w:p w14:paraId="627A39F1" w14:textId="77777777" w:rsidR="00891AAA" w:rsidRPr="00891AAA" w:rsidRDefault="00891AAA" w:rsidP="00891AAA">
      <w:pPr>
        <w:spacing w:after="360"/>
        <w:ind w:left="806"/>
        <w:divId w:val="1453354881"/>
      </w:pPr>
      <w:r w:rsidRPr="00891AAA">
        <w:rPr>
          <w:noProof/>
        </w:rPr>
        <w:drawing>
          <wp:inline distT="0" distB="0" distL="0" distR="0" wp14:anchorId="4AC7A2A4" wp14:editId="67B75BCC">
            <wp:extent cx="4462272" cy="1371600"/>
            <wp:effectExtent l="0" t="0" r="0" b="0"/>
            <wp:docPr id="243" name="Picture 243" descr="Dashboard edit buttons identi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hboard edit buttons identifi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62272" cy="1371600"/>
                    </a:xfrm>
                    <a:prstGeom prst="rect">
                      <a:avLst/>
                    </a:prstGeom>
                    <a:noFill/>
                    <a:ln>
                      <a:noFill/>
                    </a:ln>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0"/>
        <w:gridCol w:w="7470"/>
      </w:tblGrid>
      <w:tr w:rsidR="00891AAA" w:rsidRPr="00891AAA" w14:paraId="530D3464" w14:textId="77777777" w:rsidTr="00891AAA">
        <w:trPr>
          <w:divId w:val="1453354881"/>
          <w:cantSplit/>
          <w:tblCellSpacing w:w="15" w:type="dxa"/>
        </w:trPr>
        <w:tc>
          <w:tcPr>
            <w:tcW w:w="1845" w:type="dxa"/>
            <w:vAlign w:val="center"/>
          </w:tcPr>
          <w:p w14:paraId="060DB130" w14:textId="77777777" w:rsidR="00891AAA" w:rsidRPr="00891AAA" w:rsidRDefault="00891AAA" w:rsidP="00891AAA">
            <w:pPr>
              <w:keepNext/>
              <w:spacing w:after="0"/>
              <w:rPr>
                <w:i/>
                <w:sz w:val="22"/>
                <w:szCs w:val="22"/>
              </w:rPr>
            </w:pPr>
            <w:r w:rsidRPr="00891AAA">
              <w:rPr>
                <w:i/>
                <w:sz w:val="22"/>
                <w:szCs w:val="22"/>
              </w:rPr>
              <w:t>Dashboard edit mode buttons</w:t>
            </w:r>
          </w:p>
        </w:tc>
        <w:tc>
          <w:tcPr>
            <w:tcW w:w="7425" w:type="dxa"/>
            <w:vAlign w:val="center"/>
          </w:tcPr>
          <w:p w14:paraId="565341B9" w14:textId="77777777" w:rsidR="00891AAA" w:rsidRPr="00891AAA" w:rsidRDefault="00891AAA" w:rsidP="00891AAA"/>
        </w:tc>
      </w:tr>
      <w:tr w:rsidR="00891AAA" w:rsidRPr="00891AAA" w14:paraId="2C26B799" w14:textId="77777777" w:rsidTr="006D585A">
        <w:trPr>
          <w:divId w:val="1453354881"/>
          <w:cantSplit/>
          <w:tblCellSpacing w:w="15" w:type="dxa"/>
        </w:trPr>
        <w:tc>
          <w:tcPr>
            <w:tcW w:w="1845" w:type="dxa"/>
            <w:tcBorders>
              <w:right w:val="single" w:sz="12" w:space="0" w:color="767171" w:themeColor="background2" w:themeShade="80"/>
            </w:tcBorders>
          </w:tcPr>
          <w:p w14:paraId="3C9FC688" w14:textId="77777777" w:rsidR="00891AAA" w:rsidRPr="00891AAA" w:rsidRDefault="00891AAA" w:rsidP="00891AAA">
            <w:pPr>
              <w:keepNext/>
              <w:spacing w:after="240"/>
              <w:rPr>
                <w:b/>
                <w:sz w:val="22"/>
                <w:szCs w:val="22"/>
              </w:rPr>
            </w:pPr>
            <w:r w:rsidRPr="00891AAA">
              <w:rPr>
                <w:b/>
                <w:sz w:val="22"/>
                <w:szCs w:val="22"/>
              </w:rPr>
              <w:t>Add Widget</w:t>
            </w:r>
          </w:p>
        </w:tc>
        <w:tc>
          <w:tcPr>
            <w:tcW w:w="7425" w:type="dxa"/>
          </w:tcPr>
          <w:p w14:paraId="58901FF4" w14:textId="2820E151" w:rsidR="00891AAA" w:rsidRPr="00891AAA" w:rsidRDefault="00891AAA" w:rsidP="006D585A">
            <w:pPr>
              <w:spacing w:after="240"/>
            </w:pPr>
            <w:r w:rsidRPr="00891AAA">
              <w:t xml:space="preserve">Opens the list </w:t>
            </w:r>
            <w:r w:rsidR="006D585A">
              <w:t>of</w:t>
            </w:r>
            <w:r w:rsidRPr="00891AAA">
              <w:t xml:space="preserve"> widgets, you select the ones that you want to see on your dashboard.</w:t>
            </w:r>
          </w:p>
        </w:tc>
      </w:tr>
      <w:tr w:rsidR="00891AAA" w:rsidRPr="00891AAA" w14:paraId="68160260" w14:textId="77777777" w:rsidTr="006D585A">
        <w:trPr>
          <w:divId w:val="1453354881"/>
          <w:cantSplit/>
          <w:tblCellSpacing w:w="15" w:type="dxa"/>
        </w:trPr>
        <w:tc>
          <w:tcPr>
            <w:tcW w:w="1845" w:type="dxa"/>
            <w:tcBorders>
              <w:right w:val="single" w:sz="12" w:space="0" w:color="767171" w:themeColor="background2" w:themeShade="80"/>
            </w:tcBorders>
            <w:hideMark/>
          </w:tcPr>
          <w:p w14:paraId="645E27E5" w14:textId="77777777" w:rsidR="00891AAA" w:rsidRPr="00891AAA" w:rsidRDefault="00891AAA" w:rsidP="00891AAA">
            <w:pPr>
              <w:keepNext/>
              <w:spacing w:after="240"/>
              <w:rPr>
                <w:b/>
                <w:sz w:val="22"/>
                <w:szCs w:val="22"/>
              </w:rPr>
            </w:pPr>
            <w:r w:rsidRPr="00891AAA">
              <w:rPr>
                <w:b/>
                <w:sz w:val="22"/>
                <w:szCs w:val="22"/>
              </w:rPr>
              <w:t>Edit Dashboard</w:t>
            </w:r>
          </w:p>
        </w:tc>
        <w:tc>
          <w:tcPr>
            <w:tcW w:w="7425" w:type="dxa"/>
            <w:hideMark/>
          </w:tcPr>
          <w:p w14:paraId="0B2D68B1" w14:textId="77777777" w:rsidR="00891AAA" w:rsidRPr="00891AAA" w:rsidRDefault="00891AAA" w:rsidP="006D585A">
            <w:pPr>
              <w:spacing w:after="240"/>
            </w:pPr>
            <w:r w:rsidRPr="00891AAA">
              <w:t>Opens the options for reconfiguring the widget display on the dashboard.</w:t>
            </w:r>
          </w:p>
        </w:tc>
      </w:tr>
      <w:tr w:rsidR="00891AAA" w:rsidRPr="00891AAA" w14:paraId="75663E1B" w14:textId="77777777" w:rsidTr="00891AAA">
        <w:trPr>
          <w:divId w:val="1453354881"/>
          <w:cantSplit/>
          <w:tblCellSpacing w:w="15" w:type="dxa"/>
        </w:trPr>
        <w:tc>
          <w:tcPr>
            <w:tcW w:w="1845" w:type="dxa"/>
            <w:tcBorders>
              <w:right w:val="single" w:sz="12" w:space="0" w:color="767171" w:themeColor="background2" w:themeShade="80"/>
            </w:tcBorders>
            <w:hideMark/>
          </w:tcPr>
          <w:p w14:paraId="2F65FFEE" w14:textId="77777777" w:rsidR="00891AAA" w:rsidRPr="00891AAA" w:rsidRDefault="00891AAA" w:rsidP="00891AAA">
            <w:pPr>
              <w:keepNext/>
              <w:spacing w:after="240"/>
              <w:rPr>
                <w:rFonts w:eastAsia="Times New Roman"/>
                <w:b/>
                <w:sz w:val="22"/>
                <w:szCs w:val="22"/>
              </w:rPr>
            </w:pPr>
            <w:r w:rsidRPr="00891AAA">
              <w:rPr>
                <w:rFonts w:eastAsia="Times New Roman"/>
                <w:b/>
                <w:sz w:val="22"/>
                <w:szCs w:val="22"/>
              </w:rPr>
              <w:t>Save Changes</w:t>
            </w:r>
          </w:p>
        </w:tc>
        <w:tc>
          <w:tcPr>
            <w:tcW w:w="7425" w:type="dxa"/>
            <w:vAlign w:val="center"/>
            <w:hideMark/>
          </w:tcPr>
          <w:p w14:paraId="77182C3E" w14:textId="77777777" w:rsidR="00891AAA" w:rsidRPr="00891AAA" w:rsidRDefault="00891AAA" w:rsidP="00891AAA">
            <w:pPr>
              <w:spacing w:after="240"/>
              <w:rPr>
                <w:rFonts w:eastAsia="Times New Roman"/>
              </w:rPr>
            </w:pPr>
            <w:r w:rsidRPr="00891AAA">
              <w:t>Saves</w:t>
            </w:r>
            <w:r w:rsidRPr="00891AAA">
              <w:rPr>
                <w:rFonts w:eastAsia="Times New Roman"/>
              </w:rPr>
              <w:t xml:space="preserve"> the changes made to the dashboard, closes Edit mode.</w:t>
            </w:r>
          </w:p>
        </w:tc>
      </w:tr>
      <w:tr w:rsidR="00891AAA" w:rsidRPr="00891AAA" w14:paraId="1076C5DD" w14:textId="77777777" w:rsidTr="00891AAA">
        <w:trPr>
          <w:divId w:val="1453354881"/>
          <w:cantSplit/>
          <w:tblCellSpacing w:w="15" w:type="dxa"/>
        </w:trPr>
        <w:tc>
          <w:tcPr>
            <w:tcW w:w="1845" w:type="dxa"/>
            <w:tcBorders>
              <w:right w:val="single" w:sz="12" w:space="0" w:color="767171" w:themeColor="background2" w:themeShade="80"/>
            </w:tcBorders>
            <w:hideMark/>
          </w:tcPr>
          <w:p w14:paraId="6E698E1D" w14:textId="77777777" w:rsidR="00891AAA" w:rsidRPr="00891AAA" w:rsidRDefault="00891AAA" w:rsidP="00891AAA">
            <w:pPr>
              <w:spacing w:after="360"/>
              <w:rPr>
                <w:rFonts w:eastAsia="Times New Roman"/>
                <w:b/>
                <w:sz w:val="22"/>
                <w:szCs w:val="22"/>
              </w:rPr>
            </w:pPr>
            <w:r w:rsidRPr="00891AAA">
              <w:rPr>
                <w:b/>
                <w:sz w:val="22"/>
                <w:szCs w:val="22"/>
              </w:rPr>
              <w:t>Undo</w:t>
            </w:r>
            <w:r w:rsidRPr="00891AAA">
              <w:rPr>
                <w:rFonts w:eastAsia="Times New Roman"/>
                <w:b/>
                <w:sz w:val="22"/>
                <w:szCs w:val="22"/>
              </w:rPr>
              <w:t xml:space="preserve"> Changes</w:t>
            </w:r>
          </w:p>
        </w:tc>
        <w:tc>
          <w:tcPr>
            <w:tcW w:w="7425" w:type="dxa"/>
            <w:vAlign w:val="center"/>
            <w:hideMark/>
          </w:tcPr>
          <w:p w14:paraId="627DD58F" w14:textId="77777777" w:rsidR="00891AAA" w:rsidRPr="00891AAA" w:rsidRDefault="00891AAA" w:rsidP="00891AAA">
            <w:pPr>
              <w:spacing w:after="360"/>
              <w:rPr>
                <w:rFonts w:eastAsia="Times New Roman"/>
              </w:rPr>
            </w:pPr>
            <w:r w:rsidRPr="00891AAA">
              <w:t>Restores</w:t>
            </w:r>
            <w:r w:rsidRPr="00891AAA">
              <w:rPr>
                <w:rFonts w:eastAsia="Times New Roman"/>
              </w:rPr>
              <w:t xml:space="preserve"> original settings, closes Edit mode.</w:t>
            </w:r>
          </w:p>
        </w:tc>
      </w:tr>
    </w:tbl>
    <w:p w14:paraId="37916CE1" w14:textId="77777777" w:rsidR="00891AAA" w:rsidRPr="00891AAA" w:rsidRDefault="00891AAA" w:rsidP="0087290F">
      <w:pPr>
        <w:pStyle w:val="Heading3"/>
        <w:divId w:val="1453354881"/>
      </w:pPr>
      <w:bookmarkStart w:id="144" w:name="_Toc457568920"/>
      <w:r w:rsidRPr="00891AAA">
        <w:t>Widget Configuration Buttons</w:t>
      </w:r>
      <w:bookmarkEnd w:id="144"/>
    </w:p>
    <w:p w14:paraId="610AB30D" w14:textId="77777777" w:rsidR="00891AAA" w:rsidRPr="00891AAA" w:rsidRDefault="00891AAA" w:rsidP="00891AAA">
      <w:pPr>
        <w:keepNext/>
        <w:divId w:val="1453354881"/>
      </w:pPr>
      <w:r w:rsidRPr="00891AAA">
        <w:t>After enabling the Dashboard edit mode, widget configuration buttons automatically appear in the widget title bar.</w:t>
      </w:r>
    </w:p>
    <w:p w14:paraId="7283E637" w14:textId="765405B7" w:rsidR="00891AAA" w:rsidRPr="00891AAA" w:rsidRDefault="006C35CD" w:rsidP="00891AAA">
      <w:pPr>
        <w:keepNext/>
        <w:spacing w:after="360"/>
        <w:ind w:left="634"/>
        <w:divId w:val="1453354881"/>
      </w:pPr>
      <w:r>
        <w:rPr>
          <w:noProof/>
        </w:rPr>
        <w:drawing>
          <wp:inline distT="0" distB="0" distL="0" distR="0" wp14:anchorId="255AC41E" wp14:editId="7101896F">
            <wp:extent cx="3810330" cy="1143099"/>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
                    <pic:cNvPicPr/>
                  </pic:nvPicPr>
                  <pic:blipFill>
                    <a:blip r:embed="rId67">
                      <a:extLst>
                        <a:ext uri="{28A0092B-C50C-407E-A947-70E740481C1C}">
                          <a14:useLocalDpi xmlns:a14="http://schemas.microsoft.com/office/drawing/2010/main" val="0"/>
                        </a:ext>
                      </a:extLst>
                    </a:blip>
                    <a:stretch>
                      <a:fillRect/>
                    </a:stretch>
                  </pic:blipFill>
                  <pic:spPr>
                    <a:xfrm>
                      <a:off x="0" y="0"/>
                      <a:ext cx="3810330" cy="1143099"/>
                    </a:xfrm>
                    <a:prstGeom prst="rect">
                      <a:avLst/>
                    </a:prstGeom>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60"/>
        <w:gridCol w:w="8100"/>
      </w:tblGrid>
      <w:tr w:rsidR="00891AAA" w:rsidRPr="00891AAA" w14:paraId="64F5BFC5" w14:textId="77777777" w:rsidTr="00891AAA">
        <w:trPr>
          <w:divId w:val="1453354881"/>
          <w:cantSplit/>
          <w:tblCellSpacing w:w="15" w:type="dxa"/>
        </w:trPr>
        <w:tc>
          <w:tcPr>
            <w:tcW w:w="1215" w:type="dxa"/>
            <w:vAlign w:val="center"/>
            <w:hideMark/>
          </w:tcPr>
          <w:p w14:paraId="4923CCC8" w14:textId="77777777" w:rsidR="00891AAA" w:rsidRPr="00891AAA" w:rsidRDefault="00891AAA" w:rsidP="00891AAA">
            <w:pPr>
              <w:keepNext/>
              <w:spacing w:after="0"/>
              <w:rPr>
                <w:i/>
                <w:sz w:val="20"/>
                <w:szCs w:val="20"/>
              </w:rPr>
            </w:pPr>
            <w:r w:rsidRPr="00891AAA">
              <w:rPr>
                <w:i/>
                <w:sz w:val="20"/>
                <w:szCs w:val="20"/>
              </w:rPr>
              <w:t>Widget configuration buttons</w:t>
            </w:r>
          </w:p>
        </w:tc>
        <w:tc>
          <w:tcPr>
            <w:tcW w:w="8055" w:type="dxa"/>
            <w:vAlign w:val="center"/>
            <w:hideMark/>
          </w:tcPr>
          <w:p w14:paraId="7D73F7C8" w14:textId="77777777" w:rsidR="00891AAA" w:rsidRPr="00891AAA" w:rsidRDefault="00891AAA" w:rsidP="00891AAA"/>
        </w:tc>
      </w:tr>
      <w:tr w:rsidR="00891AAA" w:rsidRPr="00891AAA" w14:paraId="3AC442EB" w14:textId="77777777" w:rsidTr="00891AAA">
        <w:trPr>
          <w:divId w:val="1453354881"/>
          <w:cantSplit/>
          <w:tblCellSpacing w:w="15" w:type="dxa"/>
        </w:trPr>
        <w:tc>
          <w:tcPr>
            <w:tcW w:w="1215" w:type="dxa"/>
            <w:tcBorders>
              <w:right w:val="single" w:sz="12" w:space="0" w:color="767171" w:themeColor="background2" w:themeShade="80"/>
            </w:tcBorders>
          </w:tcPr>
          <w:p w14:paraId="42CADC2E" w14:textId="77777777" w:rsidR="00891AAA" w:rsidRPr="00891AAA" w:rsidRDefault="00891AAA" w:rsidP="00891AAA">
            <w:pPr>
              <w:keepNext/>
              <w:jc w:val="center"/>
              <w:rPr>
                <w:b/>
                <w:sz w:val="22"/>
                <w:szCs w:val="22"/>
              </w:rPr>
            </w:pPr>
            <w:r w:rsidRPr="00891AAA">
              <w:rPr>
                <w:b/>
                <w:sz w:val="22"/>
                <w:szCs w:val="22"/>
              </w:rPr>
              <w:t>Refresh</w:t>
            </w:r>
          </w:p>
        </w:tc>
        <w:tc>
          <w:tcPr>
            <w:tcW w:w="8055" w:type="dxa"/>
            <w:vAlign w:val="center"/>
          </w:tcPr>
          <w:p w14:paraId="7B6DB4F6" w14:textId="0537704A" w:rsidR="00891AAA" w:rsidRPr="00891AAA" w:rsidRDefault="00891AAA" w:rsidP="00891AAA">
            <w:r w:rsidRPr="00891AAA">
              <w:t xml:space="preserve">Updates (reloads) content with the latest available information: updated </w:t>
            </w:r>
            <w:r w:rsidR="00F4152B">
              <w:t>requests</w:t>
            </w:r>
            <w:r w:rsidRPr="00891AAA">
              <w:t xml:space="preserve">; latest </w:t>
            </w:r>
            <w:r w:rsidR="0079573E">
              <w:t>request</w:t>
            </w:r>
            <w:r w:rsidRPr="00891AAA">
              <w:t xml:space="preserve"> status; news and weather.</w:t>
            </w:r>
          </w:p>
        </w:tc>
      </w:tr>
      <w:tr w:rsidR="00891AAA" w:rsidRPr="00891AAA" w14:paraId="5C36A0FE" w14:textId="77777777" w:rsidTr="00891AAA">
        <w:trPr>
          <w:divId w:val="1453354881"/>
          <w:cantSplit/>
          <w:tblCellSpacing w:w="15" w:type="dxa"/>
        </w:trPr>
        <w:tc>
          <w:tcPr>
            <w:tcW w:w="1215" w:type="dxa"/>
            <w:tcBorders>
              <w:right w:val="single" w:sz="12" w:space="0" w:color="767171" w:themeColor="background2" w:themeShade="80"/>
            </w:tcBorders>
            <w:hideMark/>
          </w:tcPr>
          <w:p w14:paraId="16480D76" w14:textId="77777777" w:rsidR="00891AAA" w:rsidRPr="00891AAA" w:rsidRDefault="00891AAA" w:rsidP="00891AAA">
            <w:pPr>
              <w:keepNext/>
              <w:jc w:val="center"/>
              <w:rPr>
                <w:b/>
                <w:sz w:val="22"/>
                <w:szCs w:val="22"/>
              </w:rPr>
            </w:pPr>
            <w:r w:rsidRPr="00891AAA">
              <w:rPr>
                <w:b/>
                <w:sz w:val="22"/>
                <w:szCs w:val="22"/>
              </w:rPr>
              <w:t>Move</w:t>
            </w:r>
          </w:p>
        </w:tc>
        <w:tc>
          <w:tcPr>
            <w:tcW w:w="8055" w:type="dxa"/>
            <w:vAlign w:val="center"/>
            <w:hideMark/>
          </w:tcPr>
          <w:p w14:paraId="65392468" w14:textId="77777777" w:rsidR="00891AAA" w:rsidRPr="00891AAA" w:rsidRDefault="00891AAA" w:rsidP="00891AAA">
            <w:r w:rsidRPr="00891AAA">
              <w:t>Permits dragging of the widget to a new location on the dashboard.</w:t>
            </w:r>
          </w:p>
        </w:tc>
      </w:tr>
      <w:tr w:rsidR="00891AAA" w:rsidRPr="00891AAA" w14:paraId="36F9D531" w14:textId="77777777" w:rsidTr="00891AAA">
        <w:trPr>
          <w:divId w:val="1453354881"/>
          <w:cantSplit/>
          <w:tblCellSpacing w:w="15" w:type="dxa"/>
        </w:trPr>
        <w:tc>
          <w:tcPr>
            <w:tcW w:w="1215" w:type="dxa"/>
            <w:tcBorders>
              <w:right w:val="single" w:sz="12" w:space="0" w:color="767171" w:themeColor="background2" w:themeShade="80"/>
            </w:tcBorders>
            <w:hideMark/>
          </w:tcPr>
          <w:p w14:paraId="36CB09BD" w14:textId="77777777" w:rsidR="00891AAA" w:rsidRPr="00891AAA" w:rsidRDefault="00891AAA" w:rsidP="00891AAA">
            <w:pPr>
              <w:keepNext/>
              <w:jc w:val="center"/>
              <w:rPr>
                <w:b/>
                <w:sz w:val="22"/>
                <w:szCs w:val="22"/>
              </w:rPr>
            </w:pPr>
            <w:r w:rsidRPr="00891AAA">
              <w:rPr>
                <w:b/>
                <w:sz w:val="22"/>
                <w:szCs w:val="22"/>
              </w:rPr>
              <w:t>Edit</w:t>
            </w:r>
          </w:p>
        </w:tc>
        <w:tc>
          <w:tcPr>
            <w:tcW w:w="8055" w:type="dxa"/>
            <w:vAlign w:val="center"/>
            <w:hideMark/>
          </w:tcPr>
          <w:p w14:paraId="26416CDB" w14:textId="7197D97D" w:rsidR="00891AAA" w:rsidRPr="00891AAA" w:rsidRDefault="00891AAA" w:rsidP="00891AAA">
            <w:r w:rsidRPr="00891AAA">
              <w:t xml:space="preserve">Opens a text box for changing the title of the widget; the </w:t>
            </w:r>
            <w:r w:rsidR="00667CDE" w:rsidRPr="00891AAA">
              <w:t>time</w:t>
            </w:r>
            <w:r w:rsidRPr="00891AAA">
              <w:t xml:space="preserve"> for collecting data; and the outside source of non-business content.</w:t>
            </w:r>
          </w:p>
        </w:tc>
      </w:tr>
      <w:tr w:rsidR="00891AAA" w:rsidRPr="00891AAA" w14:paraId="05784F53" w14:textId="77777777" w:rsidTr="00891AAA">
        <w:trPr>
          <w:divId w:val="1453354881"/>
          <w:cantSplit/>
          <w:tblCellSpacing w:w="15" w:type="dxa"/>
        </w:trPr>
        <w:tc>
          <w:tcPr>
            <w:tcW w:w="1215" w:type="dxa"/>
            <w:tcBorders>
              <w:right w:val="single" w:sz="12" w:space="0" w:color="767171" w:themeColor="background2" w:themeShade="80"/>
            </w:tcBorders>
            <w:hideMark/>
          </w:tcPr>
          <w:p w14:paraId="29748528" w14:textId="77777777" w:rsidR="00891AAA" w:rsidRPr="00891AAA" w:rsidRDefault="00891AAA" w:rsidP="00891AAA">
            <w:pPr>
              <w:jc w:val="center"/>
              <w:rPr>
                <w:b/>
                <w:sz w:val="22"/>
                <w:szCs w:val="22"/>
              </w:rPr>
            </w:pPr>
            <w:r w:rsidRPr="00891AAA">
              <w:rPr>
                <w:b/>
                <w:sz w:val="22"/>
                <w:szCs w:val="22"/>
              </w:rPr>
              <w:t>Remove</w:t>
            </w:r>
          </w:p>
        </w:tc>
        <w:tc>
          <w:tcPr>
            <w:tcW w:w="8055" w:type="dxa"/>
            <w:vAlign w:val="center"/>
            <w:hideMark/>
          </w:tcPr>
          <w:p w14:paraId="76250687" w14:textId="77777777" w:rsidR="00891AAA" w:rsidRPr="00891AAA" w:rsidRDefault="00891AAA" w:rsidP="00891AAA">
            <w:r w:rsidRPr="00891AAA">
              <w:t>Hides the widget from display on the dashboard.</w:t>
            </w:r>
          </w:p>
        </w:tc>
      </w:tr>
    </w:tbl>
    <w:p w14:paraId="3CEB740A" w14:textId="1C9433B0" w:rsidR="00891AAA" w:rsidRPr="00891AAA" w:rsidRDefault="00891AAA" w:rsidP="0087290F">
      <w:pPr>
        <w:spacing w:before="100" w:beforeAutospacing="1" w:after="100" w:afterAutospacing="1"/>
        <w:divId w:val="1453354881"/>
        <w:rPr>
          <w:b/>
          <w:bCs/>
          <w:sz w:val="40"/>
          <w:szCs w:val="36"/>
        </w:rPr>
      </w:pPr>
      <w:r w:rsidRPr="00891AAA">
        <w:rPr>
          <w:rFonts w:ascii="Arial" w:eastAsia="Times New Roman" w:hAnsi="Arial" w:cs="Arial"/>
          <w:color w:val="000000"/>
          <w:sz w:val="20"/>
          <w:szCs w:val="20"/>
        </w:rPr>
        <w:t xml:space="preserve"> </w:t>
      </w:r>
      <w:bookmarkStart w:id="145" w:name="_Toc454378382"/>
      <w:bookmarkStart w:id="146" w:name="_Toc457568921"/>
      <w:r w:rsidRPr="00891AAA">
        <w:br w:type="page"/>
      </w:r>
    </w:p>
    <w:p w14:paraId="2FCF8591" w14:textId="77777777" w:rsidR="00891AAA" w:rsidRPr="00891AAA" w:rsidRDefault="00891AAA" w:rsidP="0087290F">
      <w:pPr>
        <w:pStyle w:val="Heading2"/>
        <w:divId w:val="1453354881"/>
      </w:pPr>
      <w:r w:rsidRPr="00891AAA">
        <w:t>Personalizing Dashboard Widgets</w:t>
      </w:r>
      <w:bookmarkEnd w:id="145"/>
      <w:bookmarkEnd w:id="146"/>
    </w:p>
    <w:p w14:paraId="4743CEA9" w14:textId="0FD27A08" w:rsidR="00891AAA" w:rsidRPr="00891AAA" w:rsidRDefault="00891AAA" w:rsidP="0087290F">
      <w:pPr>
        <w:spacing w:after="360"/>
        <w:divId w:val="1453354881"/>
      </w:pPr>
      <w:r w:rsidRPr="00891AAA">
        <w:t xml:space="preserve">The widgets on the dashboard give you a simple and up-to-date overview of work in progress. You can directly open a </w:t>
      </w:r>
      <w:r w:rsidR="0079573E">
        <w:t>request</w:t>
      </w:r>
      <w:r w:rsidRPr="00891AAA">
        <w:t xml:space="preserve"> from the list in the widget.  After adding widgets to the dashboard, you can configure and move them around in the space.</w:t>
      </w:r>
    </w:p>
    <w:p w14:paraId="33B04956" w14:textId="278F6849" w:rsidR="00891AAA" w:rsidRPr="00891AAA" w:rsidRDefault="006E2A6C" w:rsidP="00891AAA">
      <w:pPr>
        <w:divId w:val="1453354881"/>
      </w:pPr>
      <w:r>
        <w:rPr>
          <w:noProof/>
        </w:rPr>
        <w:drawing>
          <wp:inline distT="0" distB="0" distL="0" distR="0" wp14:anchorId="271E5774" wp14:editId="47AD16FC">
            <wp:extent cx="5943600" cy="3328670"/>
            <wp:effectExtent l="0" t="0" r="0" b="508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3328670"/>
                    </a:xfrm>
                    <a:prstGeom prst="rect">
                      <a:avLst/>
                    </a:prstGeom>
                  </pic:spPr>
                </pic:pic>
              </a:graphicData>
            </a:graphic>
          </wp:inline>
        </w:drawing>
      </w:r>
    </w:p>
    <w:p w14:paraId="0CFA33EC" w14:textId="77777777" w:rsidR="00891AAA" w:rsidRPr="00891AAA" w:rsidRDefault="00891AAA" w:rsidP="0087290F">
      <w:pPr>
        <w:pStyle w:val="Heading3"/>
        <w:divId w:val="1453354881"/>
      </w:pPr>
      <w:bookmarkStart w:id="147" w:name="_Toc457568922"/>
      <w:r w:rsidRPr="00891AAA">
        <w:t>Widget Actions</w:t>
      </w:r>
      <w:bookmarkEnd w:id="147"/>
    </w:p>
    <w:p w14:paraId="75A6A9BE" w14:textId="77777777" w:rsidR="00891AAA" w:rsidRPr="00891AAA" w:rsidRDefault="003864C8" w:rsidP="00891AAA">
      <w:pPr>
        <w:divId w:val="1453354881"/>
      </w:pPr>
      <w:hyperlink w:anchor="_Add_a_Widget" w:history="1">
        <w:r w:rsidR="00891AAA" w:rsidRPr="00891AAA">
          <w:rPr>
            <w:color w:val="0000FF"/>
            <w:u w:val="single"/>
          </w:rPr>
          <w:t>Add a Widget to Your Dashboard</w:t>
        </w:r>
      </w:hyperlink>
    </w:p>
    <w:p w14:paraId="15CAC308" w14:textId="77777777" w:rsidR="00891AAA" w:rsidRPr="00891AAA" w:rsidRDefault="003864C8" w:rsidP="00891AAA">
      <w:pPr>
        <w:divId w:val="1453354881"/>
      </w:pPr>
      <w:hyperlink w:anchor="_Edit_Widget_Configuration" w:history="1">
        <w:r w:rsidR="00891AAA" w:rsidRPr="00891AAA">
          <w:rPr>
            <w:color w:val="0000FF"/>
            <w:u w:val="single"/>
          </w:rPr>
          <w:t>Edit Widget Configuration</w:t>
        </w:r>
      </w:hyperlink>
    </w:p>
    <w:p w14:paraId="1EA8B7B1" w14:textId="77777777" w:rsidR="00891AAA" w:rsidRPr="00891AAA" w:rsidRDefault="003864C8" w:rsidP="00891AAA">
      <w:pPr>
        <w:divId w:val="1453354881"/>
      </w:pPr>
      <w:hyperlink w:anchor="_Move_a_Widget" w:history="1">
        <w:r w:rsidR="00891AAA" w:rsidRPr="00891AAA">
          <w:rPr>
            <w:color w:val="0000FF"/>
            <w:u w:val="single"/>
          </w:rPr>
          <w:t>Move a Widget</w:t>
        </w:r>
      </w:hyperlink>
    </w:p>
    <w:p w14:paraId="499BB41A" w14:textId="77777777" w:rsidR="00891AAA" w:rsidRPr="00891AAA" w:rsidRDefault="003864C8" w:rsidP="00891AAA">
      <w:pPr>
        <w:divId w:val="1453354881"/>
        <w:rPr>
          <w:color w:val="0000FF"/>
          <w:u w:val="single"/>
        </w:rPr>
      </w:pPr>
      <w:hyperlink w:anchor="_Remove_a_Widget" w:history="1">
        <w:r w:rsidR="00891AAA" w:rsidRPr="00891AAA">
          <w:rPr>
            <w:color w:val="0000FF"/>
            <w:u w:val="single"/>
          </w:rPr>
          <w:t>Remove a Widget</w:t>
        </w:r>
      </w:hyperlink>
    </w:p>
    <w:p w14:paraId="75592920" w14:textId="77777777" w:rsidR="00891AAA" w:rsidRPr="00891AAA" w:rsidRDefault="00891AAA" w:rsidP="0087290F">
      <w:pPr>
        <w:pStyle w:val="Heading4"/>
        <w:divId w:val="1453354881"/>
      </w:pPr>
      <w:bookmarkStart w:id="148" w:name="_Add_a_Widget"/>
      <w:bookmarkStart w:id="149" w:name="_Toc454378383"/>
      <w:bookmarkEnd w:id="148"/>
      <w:r w:rsidRPr="00891AAA">
        <w:t>Add a Widget to Your Dashboard</w:t>
      </w:r>
      <w:bookmarkEnd w:id="149"/>
    </w:p>
    <w:p w14:paraId="788BAF1A" w14:textId="77777777" w:rsidR="00891AAA" w:rsidRPr="00891AAA" w:rsidRDefault="003864C8" w:rsidP="006A76BA">
      <w:pPr>
        <w:numPr>
          <w:ilvl w:val="0"/>
          <w:numId w:val="24"/>
        </w:numPr>
        <w:contextualSpacing/>
        <w:divId w:val="1453354881"/>
      </w:pPr>
      <w:hyperlink w:anchor="_Widgets_showing_status" w:history="1">
        <w:r w:rsidR="00891AAA" w:rsidRPr="00891AAA">
          <w:rPr>
            <w:color w:val="0000FF"/>
            <w:u w:val="single"/>
          </w:rPr>
          <w:t>Widgets showing status</w:t>
        </w:r>
      </w:hyperlink>
    </w:p>
    <w:p w14:paraId="21C969AA" w14:textId="77777777" w:rsidR="00891AAA" w:rsidRPr="00891AAA" w:rsidRDefault="003864C8" w:rsidP="006A76BA">
      <w:pPr>
        <w:numPr>
          <w:ilvl w:val="0"/>
          <w:numId w:val="24"/>
        </w:numPr>
        <w:contextualSpacing/>
        <w:divId w:val="1453354881"/>
      </w:pPr>
      <w:hyperlink w:anchor="_Widgets_showing_summary" w:history="1">
        <w:r w:rsidR="00891AAA" w:rsidRPr="00891AAA">
          <w:rPr>
            <w:color w:val="0000FF"/>
            <w:u w:val="single"/>
          </w:rPr>
          <w:t>Widgets showing summary data</w:t>
        </w:r>
      </w:hyperlink>
    </w:p>
    <w:p w14:paraId="46E763EB" w14:textId="6E4F65D6" w:rsidR="00891AAA" w:rsidRPr="00037D08" w:rsidRDefault="003864C8" w:rsidP="00037D08">
      <w:pPr>
        <w:numPr>
          <w:ilvl w:val="0"/>
          <w:numId w:val="24"/>
        </w:numPr>
        <w:spacing w:after="0"/>
        <w:divId w:val="1453354881"/>
      </w:pPr>
      <w:hyperlink w:anchor="_Widgets_showing_external" w:history="1">
        <w:r w:rsidR="00891AAA" w:rsidRPr="00891AAA">
          <w:rPr>
            <w:color w:val="0000FF"/>
            <w:u w:val="single"/>
          </w:rPr>
          <w:t>Widgets showing external data</w:t>
        </w:r>
      </w:hyperlink>
    </w:p>
    <w:p w14:paraId="7702B53B" w14:textId="464F846B" w:rsidR="001F4119" w:rsidRPr="00037D08" w:rsidRDefault="003864C8" w:rsidP="006A76BA">
      <w:pPr>
        <w:numPr>
          <w:ilvl w:val="0"/>
          <w:numId w:val="24"/>
        </w:numPr>
        <w:spacing w:after="240"/>
        <w:divId w:val="1453354881"/>
        <w:rPr>
          <w:color w:val="0000FF"/>
          <w:u w:val="single"/>
        </w:rPr>
      </w:pPr>
      <w:hyperlink w:anchor="_Widget_showing_the" w:history="1">
        <w:r w:rsidR="001F4119" w:rsidRPr="00037D08">
          <w:rPr>
            <w:color w:val="0000FF"/>
          </w:rPr>
          <w:t xml:space="preserve">Widget showing the </w:t>
        </w:r>
        <w:r w:rsidR="003568FE">
          <w:rPr>
            <w:color w:val="0000FF"/>
          </w:rPr>
          <w:t>HDS</w:t>
        </w:r>
        <w:r w:rsidR="001F4119" w:rsidRPr="00037D08">
          <w:rPr>
            <w:color w:val="0000FF"/>
          </w:rPr>
          <w:t xml:space="preserve"> archive</w:t>
        </w:r>
      </w:hyperlink>
    </w:p>
    <w:p w14:paraId="35F0FAF3" w14:textId="77777777" w:rsidR="00891AAA" w:rsidRPr="00891AAA" w:rsidRDefault="00891AAA" w:rsidP="00891AAA">
      <w:pPr>
        <w:divId w:val="1453354881"/>
      </w:pPr>
      <w:r w:rsidRPr="00891AAA">
        <w:t>You choose the widgets that you want to see.</w:t>
      </w:r>
    </w:p>
    <w:p w14:paraId="78D8082D" w14:textId="2581F5B4" w:rsidR="00891AAA" w:rsidRPr="00891AAA" w:rsidRDefault="00891AAA" w:rsidP="006A76BA">
      <w:pPr>
        <w:numPr>
          <w:ilvl w:val="0"/>
          <w:numId w:val="14"/>
        </w:numPr>
        <w:contextualSpacing/>
        <w:divId w:val="1453354881"/>
      </w:pPr>
      <w:r w:rsidRPr="00891AAA">
        <w:t xml:space="preserve">If the </w:t>
      </w:r>
      <w:r w:rsidR="00CF51F5" w:rsidRPr="00891AAA">
        <w:t xml:space="preserve">Dashboard </w:t>
      </w:r>
      <w:r w:rsidRPr="00891AAA">
        <w:t xml:space="preserve">page is not in edit mode, click the </w:t>
      </w:r>
      <w:r w:rsidRPr="00891AAA">
        <w:rPr>
          <w:noProof/>
        </w:rPr>
        <w:drawing>
          <wp:inline distT="0" distB="0" distL="0" distR="0" wp14:anchorId="1F04A4DD" wp14:editId="10356697">
            <wp:extent cx="137160" cy="118872"/>
            <wp:effectExtent l="0" t="0" r="0" b="0"/>
            <wp:docPr id="246" name="Picture 246" descr="C:\f5054fc5928905ff8201fca02cf5c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f5054fc5928905ff8201fca02cf5c23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7160" cy="118872"/>
                    </a:xfrm>
                    <a:prstGeom prst="rect">
                      <a:avLst/>
                    </a:prstGeom>
                    <a:noFill/>
                    <a:ln>
                      <a:noFill/>
                    </a:ln>
                  </pic:spPr>
                </pic:pic>
              </a:graphicData>
            </a:graphic>
          </wp:inline>
        </w:drawing>
      </w:r>
      <w:r w:rsidRPr="00891AAA">
        <w:t xml:space="preserve"> </w:t>
      </w:r>
      <w:r w:rsidRPr="00891AAA">
        <w:rPr>
          <w:rFonts w:ascii="Arial" w:hAnsi="Arial" w:cs="Arial"/>
          <w:b/>
          <w:bCs/>
          <w:color w:val="000000"/>
          <w:sz w:val="20"/>
          <w:szCs w:val="20"/>
        </w:rPr>
        <w:t>Edit Mode</w:t>
      </w:r>
      <w:r w:rsidRPr="00891AAA">
        <w:t xml:space="preserve"> (pencil icon) button on the Dashboard title bar.</w:t>
      </w:r>
    </w:p>
    <w:p w14:paraId="12BEA6A1" w14:textId="77777777" w:rsidR="00891AAA" w:rsidRPr="00891AAA" w:rsidRDefault="00891AAA" w:rsidP="00891AAA">
      <w:pPr>
        <w:ind w:left="810"/>
        <w:divId w:val="1453354881"/>
      </w:pPr>
      <w:r w:rsidRPr="00891AAA">
        <w:rPr>
          <w:noProof/>
        </w:rPr>
        <w:drawing>
          <wp:inline distT="0" distB="0" distL="0" distR="0" wp14:anchorId="6BAD5A16" wp14:editId="7465F6C6">
            <wp:extent cx="4489704" cy="1133856"/>
            <wp:effectExtent l="0" t="0" r="0" b="0"/>
            <wp:docPr id="247" name="Picture 247" descr="C:\656f3423794ccc15a41fe1740ec47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656f3423794ccc15a41fe1740ec475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89704" cy="1133856"/>
                    </a:xfrm>
                    <a:prstGeom prst="rect">
                      <a:avLst/>
                    </a:prstGeom>
                    <a:noFill/>
                    <a:ln>
                      <a:noFill/>
                    </a:ln>
                  </pic:spPr>
                </pic:pic>
              </a:graphicData>
            </a:graphic>
          </wp:inline>
        </w:drawing>
      </w:r>
    </w:p>
    <w:p w14:paraId="370B20C4" w14:textId="0468B07B" w:rsidR="00891AAA" w:rsidRPr="00891AAA" w:rsidRDefault="00891AAA" w:rsidP="006A76BA">
      <w:pPr>
        <w:numPr>
          <w:ilvl w:val="0"/>
          <w:numId w:val="14"/>
        </w:numPr>
        <w:spacing w:after="360"/>
        <w:divId w:val="1453354881"/>
      </w:pPr>
      <w:r w:rsidRPr="00891AAA">
        <w:t xml:space="preserve">In </w:t>
      </w:r>
      <w:r w:rsidR="00CF51F5" w:rsidRPr="00891AAA">
        <w:t xml:space="preserve">Dashboard </w:t>
      </w:r>
      <w:r w:rsidRPr="00891AAA">
        <w:t xml:space="preserve">edit mode, click the </w:t>
      </w:r>
      <w:r w:rsidRPr="00891AAA">
        <w:rPr>
          <w:noProof/>
        </w:rPr>
        <w:t xml:space="preserve"> </w:t>
      </w:r>
      <w:r w:rsidRPr="00891AAA">
        <w:rPr>
          <w:noProof/>
        </w:rPr>
        <w:drawing>
          <wp:inline distT="0" distB="0" distL="0" distR="0" wp14:anchorId="06B902A5" wp14:editId="02A71909">
            <wp:extent cx="137172" cy="129551"/>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71">
                      <a:extLst>
                        <a:ext uri="{28A0092B-C50C-407E-A947-70E740481C1C}">
                          <a14:useLocalDpi xmlns:a14="http://schemas.microsoft.com/office/drawing/2010/main" val="0"/>
                        </a:ext>
                      </a:extLst>
                    </a:blip>
                    <a:stretch>
                      <a:fillRect/>
                    </a:stretch>
                  </pic:blipFill>
                  <pic:spPr>
                    <a:xfrm>
                      <a:off x="0" y="0"/>
                      <a:ext cx="137172" cy="129551"/>
                    </a:xfrm>
                    <a:prstGeom prst="rect">
                      <a:avLst/>
                    </a:prstGeom>
                  </pic:spPr>
                </pic:pic>
              </a:graphicData>
            </a:graphic>
          </wp:inline>
        </w:drawing>
      </w:r>
      <w:r w:rsidRPr="00891AAA">
        <w:rPr>
          <w:noProof/>
        </w:rPr>
        <w:t xml:space="preserve">  </w:t>
      </w:r>
      <w:r w:rsidRPr="00891AAA">
        <w:rPr>
          <w:rFonts w:ascii="Arial" w:hAnsi="Arial" w:cs="Arial"/>
          <w:b/>
          <w:bCs/>
          <w:color w:val="000000"/>
          <w:sz w:val="20"/>
          <w:szCs w:val="20"/>
        </w:rPr>
        <w:t xml:space="preserve">Add </w:t>
      </w:r>
      <w:r w:rsidRPr="00891AAA">
        <w:t xml:space="preserve">(plus sign) button on the Dashboard title bar to open the </w:t>
      </w:r>
      <w:r w:rsidRPr="00891AAA">
        <w:rPr>
          <w:rFonts w:ascii="Arial" w:hAnsi="Arial" w:cs="Arial"/>
          <w:b/>
          <w:bCs/>
          <w:color w:val="000000"/>
          <w:sz w:val="20"/>
          <w:szCs w:val="20"/>
        </w:rPr>
        <w:t>Add New Widget</w:t>
      </w:r>
      <w:r w:rsidRPr="00891AAA">
        <w:t xml:space="preserve"> menu.</w:t>
      </w:r>
    </w:p>
    <w:p w14:paraId="40F4D479" w14:textId="054051F7" w:rsidR="00891AAA" w:rsidRPr="00891AAA" w:rsidRDefault="00C85483" w:rsidP="00891AAA">
      <w:pPr>
        <w:tabs>
          <w:tab w:val="left" w:pos="1260"/>
        </w:tabs>
        <w:spacing w:after="360"/>
        <w:ind w:left="1166"/>
        <w:divId w:val="1453354881"/>
      </w:pPr>
      <w:del w:id="150" w:author="Sanija Shabani" w:date="2017-06-23T11:22:00Z">
        <w:r w:rsidDel="005B1581">
          <w:rPr>
            <w:noProof/>
          </w:rPr>
          <w:drawing>
            <wp:inline distT="0" distB="0" distL="0" distR="0" wp14:anchorId="543A63C0" wp14:editId="4E842FDA">
              <wp:extent cx="4206240" cy="2112264"/>
              <wp:effectExtent l="0" t="0" r="381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72">
                        <a:extLst>
                          <a:ext uri="{28A0092B-C50C-407E-A947-70E740481C1C}">
                            <a14:useLocalDpi xmlns:a14="http://schemas.microsoft.com/office/drawing/2010/main" val="0"/>
                          </a:ext>
                        </a:extLst>
                      </a:blip>
                      <a:stretch>
                        <a:fillRect/>
                      </a:stretch>
                    </pic:blipFill>
                    <pic:spPr>
                      <a:xfrm>
                        <a:off x="0" y="0"/>
                        <a:ext cx="4206240" cy="2112264"/>
                      </a:xfrm>
                      <a:prstGeom prst="rect">
                        <a:avLst/>
                      </a:prstGeom>
                    </pic:spPr>
                  </pic:pic>
                </a:graphicData>
              </a:graphic>
            </wp:inline>
          </w:drawing>
        </w:r>
      </w:del>
      <w:commentRangeStart w:id="151"/>
      <w:ins w:id="152" w:author="Sanija Shabani" w:date="2017-06-23T11:22:00Z">
        <w:r w:rsidR="005B1581">
          <w:rPr>
            <w:noProof/>
          </w:rPr>
          <w:drawing>
            <wp:inline distT="0" distB="0" distL="0" distR="0" wp14:anchorId="0F951BF8" wp14:editId="33B9B7BB">
              <wp:extent cx="4242018" cy="2419474"/>
              <wp:effectExtent l="0" t="0" r="635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Add new widget.png"/>
                      <pic:cNvPicPr/>
                    </pic:nvPicPr>
                    <pic:blipFill>
                      <a:blip r:embed="rId73">
                        <a:extLst>
                          <a:ext uri="{28A0092B-C50C-407E-A947-70E740481C1C}">
                            <a14:useLocalDpi xmlns:a14="http://schemas.microsoft.com/office/drawing/2010/main" val="0"/>
                          </a:ext>
                        </a:extLst>
                      </a:blip>
                      <a:stretch>
                        <a:fillRect/>
                      </a:stretch>
                    </pic:blipFill>
                    <pic:spPr>
                      <a:xfrm>
                        <a:off x="0" y="0"/>
                        <a:ext cx="4242018" cy="2419474"/>
                      </a:xfrm>
                      <a:prstGeom prst="rect">
                        <a:avLst/>
                      </a:prstGeom>
                    </pic:spPr>
                  </pic:pic>
                </a:graphicData>
              </a:graphic>
            </wp:inline>
          </w:drawing>
        </w:r>
      </w:ins>
      <w:commentRangeEnd w:id="151"/>
      <w:ins w:id="153" w:author="Sanija Shabani" w:date="2017-06-23T11:23:00Z">
        <w:r w:rsidR="005B1581">
          <w:rPr>
            <w:rStyle w:val="CommentReference"/>
          </w:rPr>
          <w:commentReference w:id="151"/>
        </w:r>
      </w:ins>
    </w:p>
    <w:p w14:paraId="0B87F48F" w14:textId="77777777" w:rsidR="00891AAA" w:rsidRPr="00891AAA" w:rsidRDefault="00891AAA" w:rsidP="006A76BA">
      <w:pPr>
        <w:numPr>
          <w:ilvl w:val="0"/>
          <w:numId w:val="14"/>
        </w:numPr>
        <w:spacing w:after="240"/>
        <w:divId w:val="1453354881"/>
      </w:pPr>
      <w:r w:rsidRPr="00891AAA">
        <w:t>Click a widget title to select it.</w:t>
      </w:r>
    </w:p>
    <w:p w14:paraId="79BDDA2D" w14:textId="77777777" w:rsidR="00891AAA" w:rsidRPr="00891AAA" w:rsidRDefault="00891AAA" w:rsidP="0087290F">
      <w:pPr>
        <w:spacing w:after="240"/>
        <w:divId w:val="1453354881"/>
      </w:pPr>
      <w:r w:rsidRPr="00891AAA">
        <w:t xml:space="preserve">The </w:t>
      </w:r>
      <w:r w:rsidRPr="00891AAA">
        <w:rPr>
          <w:rFonts w:ascii="Arial" w:hAnsi="Arial" w:cs="Arial"/>
          <w:b/>
          <w:bCs/>
          <w:color w:val="000000"/>
          <w:sz w:val="20"/>
          <w:szCs w:val="20"/>
        </w:rPr>
        <w:t>Add New Widget</w:t>
      </w:r>
      <w:r w:rsidRPr="00891AAA">
        <w:t xml:space="preserve"> dialog box will close and the widget will be added to your dashboard.</w:t>
      </w:r>
    </w:p>
    <w:p w14:paraId="0367F473" w14:textId="77777777" w:rsidR="00891AAA" w:rsidRPr="00891AAA" w:rsidRDefault="00891AAA" w:rsidP="00891AAA">
      <w:pPr>
        <w:spacing w:after="360"/>
        <w:divId w:val="1453354881"/>
      </w:pPr>
      <w:r w:rsidRPr="00891AAA">
        <w:rPr>
          <w:noProof/>
        </w:rPr>
        <w:drawing>
          <wp:anchor distT="0" distB="0" distL="114300" distR="114300" simplePos="0" relativeHeight="251675648" behindDoc="0" locked="0" layoutInCell="1" allowOverlap="1" wp14:anchorId="023188C4" wp14:editId="41587B81">
            <wp:simplePos x="0" y="0"/>
            <wp:positionH relativeFrom="column">
              <wp:posOffset>502920</wp:posOffset>
            </wp:positionH>
            <wp:positionV relativeFrom="paragraph">
              <wp:posOffset>10795</wp:posOffset>
            </wp:positionV>
            <wp:extent cx="265176" cy="246888"/>
            <wp:effectExtent l="0" t="0" r="1905" b="127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5176" cy="2468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91AAA">
        <w:rPr>
          <w:noProof/>
        </w:rPr>
        <mc:AlternateContent>
          <mc:Choice Requires="wps">
            <w:drawing>
              <wp:inline distT="0" distB="0" distL="0" distR="0" wp14:anchorId="7A86D576" wp14:editId="21B7F94B">
                <wp:extent cx="4107180" cy="533400"/>
                <wp:effectExtent l="0" t="0" r="0" b="0"/>
                <wp:docPr id="201" name="Text Box 201"/>
                <wp:cNvGraphicFramePr/>
                <a:graphic xmlns:a="http://schemas.openxmlformats.org/drawingml/2006/main">
                  <a:graphicData uri="http://schemas.microsoft.com/office/word/2010/wordprocessingShape">
                    <wps:wsp>
                      <wps:cNvSpPr txBox="1"/>
                      <wps:spPr>
                        <a:xfrm>
                          <a:off x="0" y="0"/>
                          <a:ext cx="4107180" cy="533400"/>
                        </a:xfrm>
                        <a:prstGeom prst="rect">
                          <a:avLst/>
                        </a:prstGeom>
                        <a:noFill/>
                        <a:ln w="6350">
                          <a:noFill/>
                        </a:ln>
                        <a:effectLst/>
                      </wps:spPr>
                      <wps:txbx>
                        <w:txbxContent>
                          <w:p w14:paraId="7FEE8AEB" w14:textId="77777777" w:rsidR="003864C8" w:rsidRPr="00A00EFE" w:rsidRDefault="003864C8" w:rsidP="00891AAA">
                            <w:pPr>
                              <w:pBdr>
                                <w:bottom w:val="single" w:sz="6" w:space="8" w:color="009999"/>
                              </w:pBdr>
                              <w:rPr>
                                <w:rFonts w:ascii="Arial" w:hAnsi="Arial" w:cs="Arial"/>
                                <w:sz w:val="20"/>
                                <w:szCs w:val="20"/>
                              </w:rPr>
                            </w:pPr>
                            <w:r w:rsidRPr="00666656">
                              <w:rPr>
                                <w:rFonts w:ascii="Arial" w:hAnsi="Arial" w:cs="Arial"/>
                                <w:sz w:val="20"/>
                                <w:szCs w:val="20"/>
                              </w:rPr>
                              <w:t>Names of widgets and number of available widgets may be different than the example.</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a:graphicData>
                </a:graphic>
              </wp:inline>
            </w:drawing>
          </mc:Choice>
          <mc:Fallback>
            <w:pict>
              <v:shape w14:anchorId="7A86D576" id="Text Box 201" o:spid="_x0000_s1037" type="#_x0000_t202" style="width:323.4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" filled="f" stroked="f" strokeweight=".5pt">
                <v:textbox inset=",7.2pt,,0">
                  <w:txbxContent>
                    <w:p w14:paraId="7FEE8AEB" w14:textId="77777777" w:rsidR="003864C8" w:rsidRPr="00A00EFE" w:rsidRDefault="003864C8" w:rsidP="00891AAA">
                      <w:pPr>
                        <w:pBdr>
                          <w:bottom w:val="single" w:sz="6" w:space="8" w:color="009999"/>
                        </w:pBdr>
                        <w:rPr>
                          <w:rFonts w:ascii="Arial" w:hAnsi="Arial" w:cs="Arial"/>
                          <w:sz w:val="20"/>
                          <w:szCs w:val="20"/>
                        </w:rPr>
                      </w:pPr>
                      <w:r w:rsidRPr="00666656">
                        <w:rPr>
                          <w:rFonts w:ascii="Arial" w:hAnsi="Arial" w:cs="Arial"/>
                          <w:sz w:val="20"/>
                          <w:szCs w:val="20"/>
                        </w:rPr>
                        <w:t>Names of widgets and number of available widgets may be different than the example.</w:t>
                      </w:r>
                    </w:p>
                  </w:txbxContent>
                </v:textbox>
                <w10:anchorlock/>
              </v:shape>
            </w:pict>
          </mc:Fallback>
        </mc:AlternateContent>
      </w:r>
    </w:p>
    <w:p w14:paraId="46199C3F" w14:textId="77777777" w:rsidR="00891AAA" w:rsidRPr="00891AAA" w:rsidRDefault="00891AAA" w:rsidP="0087290F">
      <w:pPr>
        <w:pStyle w:val="Heading5"/>
        <w:divId w:val="1453354881"/>
      </w:pPr>
      <w:bookmarkStart w:id="154" w:name="_Widgets_showing_status"/>
      <w:bookmarkStart w:id="155" w:name="_Toc454378384"/>
      <w:bookmarkEnd w:id="154"/>
      <w:r w:rsidRPr="00891AAA">
        <w:t>Widgets showing status</w:t>
      </w:r>
      <w:bookmarkEnd w:id="155"/>
    </w:p>
    <w:p w14:paraId="5F8BE6C4" w14:textId="1775970E" w:rsidR="00891AAA" w:rsidRPr="00891AAA" w:rsidRDefault="00891AAA" w:rsidP="0087290F">
      <w:pPr>
        <w:divId w:val="1453354881"/>
      </w:pPr>
      <w:r w:rsidRPr="00891AAA">
        <w:t xml:space="preserve">The </w:t>
      </w:r>
      <w:r w:rsidRPr="00891AAA">
        <w:rPr>
          <w:rFonts w:ascii="Arial" w:hAnsi="Arial" w:cs="Arial"/>
          <w:b/>
          <w:bCs/>
          <w:color w:val="000000"/>
          <w:sz w:val="20"/>
          <w:szCs w:val="20"/>
        </w:rPr>
        <w:t xml:space="preserve">My </w:t>
      </w:r>
      <w:r w:rsidR="00F4152B">
        <w:rPr>
          <w:rFonts w:ascii="Arial" w:hAnsi="Arial" w:cs="Arial"/>
          <w:b/>
          <w:bCs/>
          <w:color w:val="000000"/>
          <w:sz w:val="20"/>
          <w:szCs w:val="20"/>
        </w:rPr>
        <w:t>Requests</w:t>
      </w:r>
      <w:r w:rsidRPr="00891AAA">
        <w:t xml:space="preserve"> widget is a list of those items to which you are assigned and for which the status is incomplete.</w:t>
      </w:r>
    </w:p>
    <w:p w14:paraId="1520CACB" w14:textId="635A34F5" w:rsidR="00891AAA" w:rsidRPr="00891AAA" w:rsidRDefault="00C85483" w:rsidP="00891AAA">
      <w:pPr>
        <w:spacing w:after="360"/>
        <w:divId w:val="1453354881"/>
      </w:pPr>
      <w:r>
        <w:rPr>
          <w:noProof/>
        </w:rPr>
        <w:drawing>
          <wp:inline distT="0" distB="0" distL="0" distR="0" wp14:anchorId="552EFF15" wp14:editId="3FEAFFE5">
            <wp:extent cx="5943600" cy="338137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
                    <pic:cNvPicPr/>
                  </pic:nvPicPr>
                  <pic:blipFill>
                    <a:blip r:embed="rId74">
                      <a:extLst>
                        <a:ext uri="{28A0092B-C50C-407E-A947-70E740481C1C}">
                          <a14:useLocalDpi xmlns:a14="http://schemas.microsoft.com/office/drawing/2010/main" val="0"/>
                        </a:ext>
                      </a:extLst>
                    </a:blip>
                    <a:stretch>
                      <a:fillRect/>
                    </a:stretch>
                  </pic:blipFill>
                  <pic:spPr>
                    <a:xfrm>
                      <a:off x="0" y="0"/>
                      <a:ext cx="5943600" cy="3381375"/>
                    </a:xfrm>
                    <a:prstGeom prst="rect">
                      <a:avLst/>
                    </a:prstGeom>
                  </pic:spPr>
                </pic:pic>
              </a:graphicData>
            </a:graphic>
          </wp:inline>
        </w:drawing>
      </w:r>
    </w:p>
    <w:p w14:paraId="26107C34" w14:textId="77777777" w:rsidR="00891AAA" w:rsidRPr="00891AAA" w:rsidRDefault="00891AAA" w:rsidP="0087290F">
      <w:pPr>
        <w:divId w:val="1453354881"/>
      </w:pPr>
      <w:r w:rsidRPr="00891AAA">
        <w:t>The widget identifies each item by metadata (information) such as number, client, priority, date, and status.</w:t>
      </w:r>
    </w:p>
    <w:p w14:paraId="6179A20B" w14:textId="792AC322" w:rsidR="00891AAA" w:rsidRPr="00891AAA" w:rsidRDefault="00891AAA" w:rsidP="0087290F">
      <w:pPr>
        <w:divId w:val="1453354881"/>
      </w:pPr>
      <w:r w:rsidRPr="00891AAA">
        <w:t xml:space="preserve">Each item in the </w:t>
      </w:r>
      <w:r w:rsidR="00C85483">
        <w:rPr>
          <w:b/>
        </w:rPr>
        <w:t>Request</w:t>
      </w:r>
      <w:r w:rsidR="00C85483" w:rsidRPr="00891AAA">
        <w:rPr>
          <w:b/>
        </w:rPr>
        <w:t xml:space="preserve"> </w:t>
      </w:r>
      <w:r w:rsidRPr="00891AAA">
        <w:rPr>
          <w:b/>
        </w:rPr>
        <w:t>Number</w:t>
      </w:r>
      <w:r w:rsidRPr="00891AAA">
        <w:t xml:space="preserve"> column is a </w:t>
      </w:r>
      <w:r w:rsidRPr="00F4152B">
        <w:rPr>
          <w:rStyle w:val="NoCheckChar"/>
        </w:rPr>
        <w:t>hyper</w:t>
      </w:r>
      <w:r w:rsidR="00F4152B">
        <w:rPr>
          <w:rStyle w:val="NoCheckChar"/>
        </w:rPr>
        <w:t>-</w:t>
      </w:r>
      <w:r w:rsidRPr="00F4152B">
        <w:rPr>
          <w:rStyle w:val="NoCheckChar"/>
        </w:rPr>
        <w:t>link,</w:t>
      </w:r>
      <w:r w:rsidRPr="00891AAA">
        <w:t xml:space="preserve"> from which you can open the selected </w:t>
      </w:r>
      <w:r w:rsidR="0079573E">
        <w:t>request</w:t>
      </w:r>
      <w:r w:rsidRPr="00891AAA">
        <w:t>.</w:t>
      </w:r>
    </w:p>
    <w:p w14:paraId="124A60F5" w14:textId="77777777" w:rsidR="00891AAA" w:rsidRPr="00891AAA" w:rsidRDefault="00891AAA" w:rsidP="00891AAA">
      <w:pPr>
        <w:spacing w:after="360"/>
        <w:divId w:val="1453354881"/>
      </w:pPr>
      <w:r w:rsidRPr="00891AAA">
        <w:rPr>
          <w:noProof/>
        </w:rPr>
        <w:drawing>
          <wp:anchor distT="0" distB="0" distL="114300" distR="114300" simplePos="0" relativeHeight="251676672" behindDoc="0" locked="0" layoutInCell="1" allowOverlap="1" wp14:anchorId="65D0C833" wp14:editId="159D3B6D">
            <wp:simplePos x="0" y="0"/>
            <wp:positionH relativeFrom="column">
              <wp:posOffset>502920</wp:posOffset>
            </wp:positionH>
            <wp:positionV relativeFrom="paragraph">
              <wp:posOffset>10795</wp:posOffset>
            </wp:positionV>
            <wp:extent cx="265176" cy="246888"/>
            <wp:effectExtent l="0" t="0" r="1905" b="1270"/>
            <wp:wrapSquare wrapText="bothSides"/>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5176" cy="2468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91AAA">
        <w:rPr>
          <w:noProof/>
        </w:rPr>
        <mc:AlternateContent>
          <mc:Choice Requires="wps">
            <w:drawing>
              <wp:inline distT="0" distB="0" distL="0" distR="0" wp14:anchorId="4BFD717B" wp14:editId="54F74DF4">
                <wp:extent cx="4107180" cy="678180"/>
                <wp:effectExtent l="0" t="0" r="0" b="7620"/>
                <wp:docPr id="236" name="Text Box 236"/>
                <wp:cNvGraphicFramePr/>
                <a:graphic xmlns:a="http://schemas.openxmlformats.org/drawingml/2006/main">
                  <a:graphicData uri="http://schemas.microsoft.com/office/word/2010/wordprocessingShape">
                    <wps:wsp>
                      <wps:cNvSpPr txBox="1"/>
                      <wps:spPr>
                        <a:xfrm>
                          <a:off x="0" y="0"/>
                          <a:ext cx="4107180" cy="678180"/>
                        </a:xfrm>
                        <a:prstGeom prst="rect">
                          <a:avLst/>
                        </a:prstGeom>
                        <a:noFill/>
                        <a:ln w="6350">
                          <a:noFill/>
                        </a:ln>
                        <a:effectLst/>
                      </wps:spPr>
                      <wps:txbx>
                        <w:txbxContent>
                          <w:p w14:paraId="25C9C780" w14:textId="4C19E9B5" w:rsidR="003864C8" w:rsidRPr="00A00EFE" w:rsidRDefault="003864C8" w:rsidP="00891AAA">
                            <w:pPr>
                              <w:pBdr>
                                <w:bottom w:val="single" w:sz="6" w:space="8" w:color="009999"/>
                              </w:pBdr>
                              <w:rPr>
                                <w:rFonts w:ascii="Arial" w:hAnsi="Arial" w:cs="Arial"/>
                                <w:sz w:val="20"/>
                                <w:szCs w:val="20"/>
                              </w:rPr>
                            </w:pPr>
                            <w:r w:rsidRPr="009C4E9C">
                              <w:rPr>
                                <w:rFonts w:ascii="Arial" w:hAnsi="Arial" w:cs="Arial"/>
                                <w:sz w:val="20"/>
                                <w:szCs w:val="20"/>
                              </w:rPr>
                              <w:t>The Admin role has permissions to see all existing orders in all queues.  Depending on your role, the widget will list only the current orders and the queue assigned to you.</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a:graphicData>
                </a:graphic>
              </wp:inline>
            </w:drawing>
          </mc:Choice>
          <mc:Fallback>
            <w:pict>
              <v:shape w14:anchorId="4BFD717B" id="Text Box 236" o:spid="_x0000_s1038" type="#_x0000_t202" style="width:323.4pt;height:5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" filled="f" stroked="f" strokeweight=".5pt">
                <v:textbox inset=",7.2pt,,0">
                  <w:txbxContent>
                    <w:p w14:paraId="25C9C780" w14:textId="4C19E9B5" w:rsidR="003864C8" w:rsidRPr="00A00EFE" w:rsidRDefault="003864C8" w:rsidP="00891AAA">
                      <w:pPr>
                        <w:pBdr>
                          <w:bottom w:val="single" w:sz="6" w:space="8" w:color="009999"/>
                        </w:pBdr>
                        <w:rPr>
                          <w:rFonts w:ascii="Arial" w:hAnsi="Arial" w:cs="Arial"/>
                          <w:sz w:val="20"/>
                          <w:szCs w:val="20"/>
                        </w:rPr>
                      </w:pPr>
                      <w:r w:rsidRPr="009C4E9C">
                        <w:rPr>
                          <w:rFonts w:ascii="Arial" w:hAnsi="Arial" w:cs="Arial"/>
                          <w:sz w:val="20"/>
                          <w:szCs w:val="20"/>
                        </w:rPr>
                        <w:t>The Admin role has permissions to see all existing orders in all queues.  Depending on your role, the widget will list only the current orders and the queue assigned to you.</w:t>
                      </w:r>
                    </w:p>
                  </w:txbxContent>
                </v:textbox>
                <w10:anchorlock/>
              </v:shape>
            </w:pict>
          </mc:Fallback>
        </mc:AlternateContent>
      </w:r>
    </w:p>
    <w:p w14:paraId="4A764C21" w14:textId="77777777" w:rsidR="00891AAA" w:rsidRPr="00D61A96" w:rsidRDefault="00891AAA" w:rsidP="00D61A96">
      <w:pPr>
        <w:pStyle w:val="Heading5"/>
        <w:divId w:val="1453354881"/>
      </w:pPr>
      <w:bookmarkStart w:id="156" w:name="_Widgets_showing_summary"/>
      <w:bookmarkEnd w:id="156"/>
      <w:r w:rsidRPr="00D61A96">
        <w:t>Widgets showing summary data</w:t>
      </w:r>
    </w:p>
    <w:p w14:paraId="37535F83" w14:textId="5D4B73F1" w:rsidR="00891AAA" w:rsidRPr="00891AAA" w:rsidRDefault="00891AAA" w:rsidP="0087290F">
      <w:pPr>
        <w:divId w:val="1453354881"/>
      </w:pPr>
      <w:r w:rsidRPr="00891AAA">
        <w:t xml:space="preserve">Widgets such as </w:t>
      </w:r>
      <w:r w:rsidR="00F4152B">
        <w:rPr>
          <w:b/>
          <w:i/>
        </w:rPr>
        <w:t>Requests</w:t>
      </w:r>
      <w:r w:rsidRPr="00891AAA">
        <w:rPr>
          <w:b/>
          <w:i/>
        </w:rPr>
        <w:t xml:space="preserve"> by Status</w:t>
      </w:r>
      <w:ins w:id="157" w:author="Sanija Shabani" w:date="2017-06-23T11:25:00Z">
        <w:r w:rsidR="005B1581">
          <w:t xml:space="preserve">, </w:t>
        </w:r>
      </w:ins>
      <w:del w:id="158" w:author="Sanija Shabani" w:date="2017-06-23T11:25:00Z">
        <w:r w:rsidRPr="00891AAA" w:rsidDel="005B1581">
          <w:delText xml:space="preserve"> and </w:delText>
        </w:r>
      </w:del>
      <w:r w:rsidR="00F4152B">
        <w:rPr>
          <w:b/>
          <w:i/>
        </w:rPr>
        <w:t>Requests</w:t>
      </w:r>
      <w:r w:rsidRPr="00891AAA">
        <w:rPr>
          <w:b/>
          <w:i/>
        </w:rPr>
        <w:t xml:space="preserve"> by Queue</w:t>
      </w:r>
      <w:ins w:id="159" w:author="Sanija Shabani" w:date="2017-06-23T11:25:00Z">
        <w:r w:rsidR="005B1581">
          <w:rPr>
            <w:b/>
            <w:i/>
          </w:rPr>
          <w:t xml:space="preserve"> and Requesters</w:t>
        </w:r>
      </w:ins>
      <w:r w:rsidRPr="00891AAA">
        <w:t xml:space="preserve"> display cumulative content as a pie chart or graph. See the pie chart example below.</w:t>
      </w:r>
    </w:p>
    <w:p w14:paraId="1483F00C" w14:textId="16341452" w:rsidR="00891AAA" w:rsidRPr="00891AAA" w:rsidRDefault="00C85483" w:rsidP="00891AAA">
      <w:pPr>
        <w:spacing w:after="360"/>
        <w:divId w:val="1453354881"/>
      </w:pPr>
      <w:r>
        <w:rPr>
          <w:noProof/>
        </w:rPr>
        <w:drawing>
          <wp:inline distT="0" distB="0" distL="0" distR="0" wp14:anchorId="28A4BC35" wp14:editId="5BBE0F4F">
            <wp:extent cx="5898391" cy="4557155"/>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75">
                      <a:extLst>
                        <a:ext uri="{28A0092B-C50C-407E-A947-70E740481C1C}">
                          <a14:useLocalDpi xmlns:a14="http://schemas.microsoft.com/office/drawing/2010/main" val="0"/>
                        </a:ext>
                      </a:extLst>
                    </a:blip>
                    <a:stretch>
                      <a:fillRect/>
                    </a:stretch>
                  </pic:blipFill>
                  <pic:spPr>
                    <a:xfrm>
                      <a:off x="0" y="0"/>
                      <a:ext cx="5898391" cy="4557155"/>
                    </a:xfrm>
                    <a:prstGeom prst="rect">
                      <a:avLst/>
                    </a:prstGeom>
                  </pic:spPr>
                </pic:pic>
              </a:graphicData>
            </a:graphic>
          </wp:inline>
        </w:drawing>
      </w:r>
    </w:p>
    <w:p w14:paraId="249CAC77" w14:textId="77777777" w:rsidR="00891AAA" w:rsidRPr="00891AAA" w:rsidRDefault="00891AAA" w:rsidP="0087290F">
      <w:pPr>
        <w:divId w:val="1453354881"/>
      </w:pPr>
      <w:r w:rsidRPr="00891AAA">
        <w:t xml:space="preserve">To see the numeric value that a section of the pie chart represents, move your cursor over the chart. A hover box will show the number. </w:t>
      </w:r>
    </w:p>
    <w:p w14:paraId="29911C3C" w14:textId="2C03E27E" w:rsidR="00891AAA" w:rsidRPr="00891AAA" w:rsidRDefault="00891AAA" w:rsidP="006A76BA">
      <w:pPr>
        <w:numPr>
          <w:ilvl w:val="0"/>
          <w:numId w:val="25"/>
        </w:numPr>
        <w:spacing w:after="240"/>
        <w:divId w:val="1453354881"/>
      </w:pPr>
      <w:r w:rsidRPr="00891AAA">
        <w:t xml:space="preserve">To </w:t>
      </w:r>
      <w:r w:rsidRPr="00891AAA">
        <w:rPr>
          <w:b/>
        </w:rPr>
        <w:t xml:space="preserve">specify a </w:t>
      </w:r>
      <w:r w:rsidR="00667CDE" w:rsidRPr="00891AAA">
        <w:rPr>
          <w:b/>
        </w:rPr>
        <w:t>period</w:t>
      </w:r>
      <w:r w:rsidRPr="00891AAA">
        <w:t xml:space="preserve"> for data collection, click the  </w:t>
      </w:r>
      <w:r w:rsidRPr="00891AAA">
        <w:rPr>
          <w:noProof/>
        </w:rPr>
        <w:drawing>
          <wp:inline distT="0" distB="0" distL="0" distR="0" wp14:anchorId="3228F2BD" wp14:editId="67F512D3">
            <wp:extent cx="137172" cy="137172"/>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
                    <pic:cNvPicPr/>
                  </pic:nvPicPr>
                  <pic:blipFill>
                    <a:blip r:embed="rId76">
                      <a:extLst>
                        <a:ext uri="{28A0092B-C50C-407E-A947-70E740481C1C}">
                          <a14:useLocalDpi xmlns:a14="http://schemas.microsoft.com/office/drawing/2010/main" val="0"/>
                        </a:ext>
                      </a:extLst>
                    </a:blip>
                    <a:stretch>
                      <a:fillRect/>
                    </a:stretch>
                  </pic:blipFill>
                  <pic:spPr>
                    <a:xfrm>
                      <a:off x="0" y="0"/>
                      <a:ext cx="137172" cy="137172"/>
                    </a:xfrm>
                    <a:prstGeom prst="rect">
                      <a:avLst/>
                    </a:prstGeom>
                  </pic:spPr>
                </pic:pic>
              </a:graphicData>
            </a:graphic>
          </wp:inline>
        </w:drawing>
      </w:r>
      <w:r w:rsidRPr="00891AAA">
        <w:t xml:space="preserve">  </w:t>
      </w:r>
      <w:r w:rsidRPr="00891AAA">
        <w:rPr>
          <w:b/>
        </w:rPr>
        <w:t>Configuration</w:t>
      </w:r>
      <w:r w:rsidRPr="00891AAA">
        <w:t xml:space="preserve"> (cog) icon (requires Dashboard </w:t>
      </w:r>
      <w:r w:rsidRPr="00903118">
        <w:rPr>
          <w:i/>
        </w:rPr>
        <w:t>edit mode</w:t>
      </w:r>
      <w:r w:rsidRPr="00891AAA">
        <w:t>).</w:t>
      </w:r>
    </w:p>
    <w:p w14:paraId="3EF4FCD1" w14:textId="77777777" w:rsidR="00891AAA" w:rsidRPr="00891AAA" w:rsidRDefault="00891AAA" w:rsidP="006A76BA">
      <w:pPr>
        <w:numPr>
          <w:ilvl w:val="0"/>
          <w:numId w:val="25"/>
        </w:numPr>
        <w:spacing w:after="360"/>
        <w:contextualSpacing/>
        <w:divId w:val="1453354881"/>
      </w:pPr>
      <w:r w:rsidRPr="00891AAA">
        <w:t xml:space="preserve">To </w:t>
      </w:r>
      <w:r w:rsidRPr="00891AAA">
        <w:rPr>
          <w:b/>
        </w:rPr>
        <w:t>refresh the results</w:t>
      </w:r>
      <w:r w:rsidRPr="00891AAA">
        <w:t xml:space="preserve"> with latest information, click the  </w:t>
      </w:r>
      <w:r w:rsidRPr="00891AAA">
        <w:rPr>
          <w:noProof/>
        </w:rPr>
        <w:drawing>
          <wp:inline distT="0" distB="0" distL="0" distR="0" wp14:anchorId="3FE02482" wp14:editId="14E572BC">
            <wp:extent cx="137172" cy="129551"/>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
                    <pic:cNvPicPr/>
                  </pic:nvPicPr>
                  <pic:blipFill>
                    <a:blip r:embed="rId77">
                      <a:extLst>
                        <a:ext uri="{28A0092B-C50C-407E-A947-70E740481C1C}">
                          <a14:useLocalDpi xmlns:a14="http://schemas.microsoft.com/office/drawing/2010/main" val="0"/>
                        </a:ext>
                      </a:extLst>
                    </a:blip>
                    <a:stretch>
                      <a:fillRect/>
                    </a:stretch>
                  </pic:blipFill>
                  <pic:spPr>
                    <a:xfrm>
                      <a:off x="0" y="0"/>
                      <a:ext cx="137172" cy="129551"/>
                    </a:xfrm>
                    <a:prstGeom prst="rect">
                      <a:avLst/>
                    </a:prstGeom>
                  </pic:spPr>
                </pic:pic>
              </a:graphicData>
            </a:graphic>
          </wp:inline>
        </w:drawing>
      </w:r>
      <w:r w:rsidRPr="00891AAA">
        <w:t xml:space="preserve">  </w:t>
      </w:r>
      <w:r w:rsidRPr="00891AAA">
        <w:rPr>
          <w:b/>
        </w:rPr>
        <w:t>Reload</w:t>
      </w:r>
      <w:r w:rsidRPr="00891AAA">
        <w:t xml:space="preserve"> icon.</w:t>
      </w:r>
    </w:p>
    <w:p w14:paraId="5793C1A7" w14:textId="77777777" w:rsidR="00891AAA" w:rsidRPr="00D61A96" w:rsidRDefault="00891AAA" w:rsidP="00D61A96">
      <w:pPr>
        <w:pStyle w:val="Heading5"/>
        <w:divId w:val="1453354881"/>
      </w:pPr>
      <w:bookmarkStart w:id="160" w:name="_Widgets_showing_external"/>
      <w:bookmarkStart w:id="161" w:name="_Toc454378385"/>
      <w:bookmarkEnd w:id="160"/>
      <w:r w:rsidRPr="00D61A96">
        <w:t>Widgets showing external data</w:t>
      </w:r>
      <w:bookmarkEnd w:id="161"/>
    </w:p>
    <w:p w14:paraId="5A791ACD" w14:textId="7397DF66" w:rsidR="00891AAA" w:rsidRDefault="00891AAA" w:rsidP="00891AAA">
      <w:pPr>
        <w:spacing w:after="360"/>
        <w:divId w:val="1453354881"/>
      </w:pPr>
      <w:r w:rsidRPr="00891AAA">
        <w:t xml:space="preserve">These widgets show information that originates from external sources. Widgets such as </w:t>
      </w:r>
      <w:r w:rsidRPr="00891AAA">
        <w:rPr>
          <w:rFonts w:ascii="Arial" w:hAnsi="Arial" w:cs="Arial"/>
          <w:b/>
          <w:bCs/>
          <w:color w:val="000000"/>
          <w:sz w:val="20"/>
          <w:szCs w:val="20"/>
        </w:rPr>
        <w:t xml:space="preserve">Weather </w:t>
      </w:r>
      <w:r w:rsidRPr="00891AAA">
        <w:t xml:space="preserve">and </w:t>
      </w:r>
      <w:r w:rsidRPr="00891AAA">
        <w:rPr>
          <w:rFonts w:ascii="Arial" w:hAnsi="Arial" w:cs="Arial"/>
          <w:b/>
          <w:bCs/>
          <w:color w:val="000000"/>
          <w:sz w:val="20"/>
          <w:szCs w:val="20"/>
        </w:rPr>
        <w:t xml:space="preserve">News </w:t>
      </w:r>
      <w:r w:rsidRPr="00891AAA">
        <w:t xml:space="preserve">are independent of the </w:t>
      </w:r>
      <w:r w:rsidR="003568FE">
        <w:t>HDS</w:t>
      </w:r>
      <w:r w:rsidRPr="00891AAA">
        <w:t xml:space="preserve"> repository.</w:t>
      </w:r>
    </w:p>
    <w:p w14:paraId="41CFB298" w14:textId="246246CA" w:rsidR="00D244A0" w:rsidRDefault="00D244A0" w:rsidP="00D244A0">
      <w:pPr>
        <w:pStyle w:val="Heading5"/>
        <w:divId w:val="1453354881"/>
      </w:pPr>
      <w:bookmarkStart w:id="162" w:name="_Widget_showing_the"/>
      <w:bookmarkEnd w:id="162"/>
      <w:r>
        <w:t>Widget showing</w:t>
      </w:r>
      <w:r w:rsidR="00ED0065">
        <w:t xml:space="preserve"> the </w:t>
      </w:r>
      <w:r w:rsidR="003568FE">
        <w:t>HDS</w:t>
      </w:r>
      <w:r>
        <w:t xml:space="preserve"> archive</w:t>
      </w:r>
    </w:p>
    <w:p w14:paraId="659CDA16" w14:textId="0474BF89" w:rsidR="00D244A0" w:rsidRDefault="00D244A0" w:rsidP="00891AAA">
      <w:pPr>
        <w:spacing w:after="360"/>
        <w:divId w:val="1453354881"/>
      </w:pPr>
      <w:r>
        <w:t>The Archived Request</w:t>
      </w:r>
      <w:r w:rsidR="002E35AA">
        <w:t>s</w:t>
      </w:r>
      <w:r>
        <w:t xml:space="preserve"> widget is the list of </w:t>
      </w:r>
      <w:r w:rsidR="002E35AA">
        <w:t xml:space="preserve">all </w:t>
      </w:r>
      <w:r>
        <w:t xml:space="preserve">requests </w:t>
      </w:r>
      <w:r w:rsidR="00ED0065">
        <w:t>that have been moved to</w:t>
      </w:r>
      <w:r>
        <w:t xml:space="preserve"> archive.  </w:t>
      </w:r>
    </w:p>
    <w:p w14:paraId="39751EDC" w14:textId="2F15D52D" w:rsidR="002E35AA" w:rsidRDefault="00ED0065" w:rsidP="00891AAA">
      <w:pPr>
        <w:spacing w:after="360"/>
        <w:divId w:val="1453354881"/>
      </w:pPr>
      <w:r>
        <w:rPr>
          <w:noProof/>
        </w:rPr>
        <w:drawing>
          <wp:inline distT="0" distB="0" distL="0" distR="0" wp14:anchorId="739FE16E" wp14:editId="70AA8D14">
            <wp:extent cx="5943600" cy="2340610"/>
            <wp:effectExtent l="0" t="0" r="0" b="254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Archived Requests Widget. Upd.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2340610"/>
                    </a:xfrm>
                    <a:prstGeom prst="rect">
                      <a:avLst/>
                    </a:prstGeom>
                  </pic:spPr>
                </pic:pic>
              </a:graphicData>
            </a:graphic>
          </wp:inline>
        </w:drawing>
      </w:r>
    </w:p>
    <w:p w14:paraId="1A20F5F0" w14:textId="69427B3D" w:rsidR="002E35AA" w:rsidRPr="00891AAA" w:rsidRDefault="002E35AA" w:rsidP="00891AAA">
      <w:pPr>
        <w:spacing w:after="360"/>
        <w:divId w:val="1453354881"/>
      </w:pPr>
      <w:r>
        <w:t xml:space="preserve">You can filter and sort the list </w:t>
      </w:r>
      <w:r w:rsidR="00A7084A">
        <w:t xml:space="preserve">columns </w:t>
      </w:r>
      <w:r>
        <w:t xml:space="preserve">as you would any other widget.  </w:t>
      </w:r>
      <w:r w:rsidR="00ED0065">
        <w:t xml:space="preserve">You can see the content of the request by clicking the </w:t>
      </w:r>
      <w:r w:rsidR="00ED0065" w:rsidRPr="00ED0065">
        <w:rPr>
          <w:b/>
        </w:rPr>
        <w:t>View PDF</w:t>
      </w:r>
      <w:r w:rsidR="00ED0065">
        <w:t xml:space="preserve"> link in the </w:t>
      </w:r>
      <w:r w:rsidR="00ED0065" w:rsidRPr="00ED0065">
        <w:rPr>
          <w:b/>
          <w:i/>
        </w:rPr>
        <w:t>Request Package</w:t>
      </w:r>
      <w:r w:rsidR="00ED0065">
        <w:t xml:space="preserve"> column.  </w:t>
      </w:r>
      <w:r w:rsidR="003568FE">
        <w:t>HDS</w:t>
      </w:r>
      <w:r w:rsidR="00ED0065">
        <w:t xml:space="preserve"> also stores and displays </w:t>
      </w:r>
      <w:r w:rsidR="00ED0065" w:rsidRPr="00ED0065">
        <w:rPr>
          <w:b/>
        </w:rPr>
        <w:t>Last Printed Date</w:t>
      </w:r>
      <w:r w:rsidR="00ED0065">
        <w:t xml:space="preserve">, which you can use in search and audit criteria. </w:t>
      </w:r>
    </w:p>
    <w:p w14:paraId="73062354" w14:textId="2C7A3023" w:rsidR="00891AAA" w:rsidRPr="00891AAA" w:rsidRDefault="00891AAA" w:rsidP="00D61A96">
      <w:pPr>
        <w:pStyle w:val="Heading3"/>
        <w:divId w:val="1453354881"/>
      </w:pPr>
      <w:bookmarkStart w:id="163" w:name="_Edit_Widget_Configuration"/>
      <w:bookmarkStart w:id="164" w:name="_Toc454378387"/>
      <w:bookmarkEnd w:id="163"/>
      <w:r w:rsidRPr="00891AAA">
        <w:t>Edit Widget Configuration</w:t>
      </w:r>
      <w:bookmarkEnd w:id="164"/>
    </w:p>
    <w:p w14:paraId="4D864D31" w14:textId="77777777" w:rsidR="00891AAA" w:rsidRPr="00891AAA" w:rsidRDefault="00891AAA" w:rsidP="00D61A96">
      <w:pPr>
        <w:divId w:val="1453354881"/>
      </w:pPr>
      <w:r w:rsidRPr="00891AAA">
        <w:t>You can modify basic elements of the widget display–change its title or the number of items that display on a page. Options available depend on the widget content and access permissions.</w:t>
      </w:r>
    </w:p>
    <w:p w14:paraId="344C3E6C" w14:textId="77777777" w:rsidR="00891AAA" w:rsidRPr="00891AAA" w:rsidRDefault="00891AAA" w:rsidP="006A76BA">
      <w:pPr>
        <w:numPr>
          <w:ilvl w:val="0"/>
          <w:numId w:val="17"/>
        </w:numPr>
        <w:spacing w:after="240"/>
        <w:divId w:val="1453354881"/>
        <w:rPr>
          <w:rFonts w:eastAsia="Times New Roman"/>
        </w:rPr>
      </w:pPr>
      <w:r w:rsidRPr="00891AAA">
        <w:rPr>
          <w:rFonts w:eastAsia="Times New Roman"/>
        </w:rPr>
        <w:t xml:space="preserve">If the dashboard page is not in edit mode, click the  </w:t>
      </w:r>
      <w:r w:rsidRPr="00891AAA">
        <w:rPr>
          <w:rFonts w:eastAsia="Times New Roman"/>
          <w:noProof/>
        </w:rPr>
        <w:drawing>
          <wp:inline distT="0" distB="0" distL="0" distR="0" wp14:anchorId="416F522A" wp14:editId="66AFF41D">
            <wp:extent cx="173736" cy="173736"/>
            <wp:effectExtent l="0" t="0" r="0" b="0"/>
            <wp:docPr id="256" name="Picture 256" descr="C:\cc41e4b911fab21d0a3c030d975df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cc41e4b911fab21d0a3c030d975df3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Pr="00891AAA">
        <w:rPr>
          <w:rFonts w:eastAsia="Times New Roman"/>
        </w:rPr>
        <w:t xml:space="preserve">  </w:t>
      </w:r>
      <w:r w:rsidRPr="00891AAA">
        <w:rPr>
          <w:rFonts w:ascii="Arial" w:eastAsia="Times New Roman" w:hAnsi="Arial" w:cs="Arial"/>
          <w:b/>
          <w:bCs/>
          <w:color w:val="000000"/>
          <w:sz w:val="20"/>
          <w:szCs w:val="20"/>
        </w:rPr>
        <w:t>Edit Mode</w:t>
      </w:r>
      <w:r w:rsidRPr="00891AAA">
        <w:rPr>
          <w:rFonts w:eastAsia="Times New Roman"/>
        </w:rPr>
        <w:t xml:space="preserve"> button on the Dashboard title bar. The control buttons become available on the widget title bar.</w:t>
      </w:r>
    </w:p>
    <w:p w14:paraId="6C03851B" w14:textId="77777777" w:rsidR="00891AAA" w:rsidRPr="00891AAA" w:rsidRDefault="00891AAA" w:rsidP="006A76BA">
      <w:pPr>
        <w:numPr>
          <w:ilvl w:val="0"/>
          <w:numId w:val="17"/>
        </w:numPr>
        <w:spacing w:after="240"/>
        <w:divId w:val="1453354881"/>
        <w:rPr>
          <w:rFonts w:eastAsia="Times New Roman"/>
        </w:rPr>
      </w:pPr>
      <w:r w:rsidRPr="00891AAA">
        <w:rPr>
          <w:rFonts w:eastAsia="Times New Roman"/>
        </w:rPr>
        <w:t xml:space="preserve">Click the  </w:t>
      </w:r>
      <w:r w:rsidRPr="00891AAA">
        <w:rPr>
          <w:rFonts w:eastAsia="Times New Roman"/>
          <w:noProof/>
        </w:rPr>
        <w:drawing>
          <wp:inline distT="0" distB="0" distL="0" distR="0" wp14:anchorId="0734FB18" wp14:editId="1691732E">
            <wp:extent cx="173736" cy="173736"/>
            <wp:effectExtent l="0" t="0" r="0" b="0"/>
            <wp:docPr id="257" name="Picture 257" descr="C:\07890caa22dd4c8288012548b1bdaa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07890caa22dd4c8288012548b1bdaaa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Pr="00891AAA">
        <w:rPr>
          <w:rFonts w:eastAsia="Times New Roman"/>
        </w:rPr>
        <w:t xml:space="preserve">  </w:t>
      </w:r>
      <w:r w:rsidRPr="00891AAA">
        <w:rPr>
          <w:rFonts w:ascii="Arial" w:eastAsia="Times New Roman" w:hAnsi="Arial" w:cs="Arial"/>
          <w:b/>
          <w:bCs/>
          <w:color w:val="000000"/>
          <w:sz w:val="20"/>
          <w:szCs w:val="20"/>
        </w:rPr>
        <w:t>Edit Widget Configuration</w:t>
      </w:r>
      <w:r w:rsidRPr="00891AAA">
        <w:rPr>
          <w:rFonts w:eastAsia="Times New Roman"/>
        </w:rPr>
        <w:t xml:space="preserve"> button on the widget title bar.</w:t>
      </w:r>
    </w:p>
    <w:p w14:paraId="5E164EC6" w14:textId="2A3AECB1" w:rsidR="00891AAA" w:rsidRPr="00891AAA" w:rsidRDefault="00C85483" w:rsidP="00891AAA">
      <w:pPr>
        <w:spacing w:before="100" w:beforeAutospacing="1" w:after="360"/>
        <w:ind w:left="720"/>
        <w:divId w:val="1453354881"/>
        <w:rPr>
          <w:rFonts w:ascii="Arial" w:eastAsia="Times New Roman" w:hAnsi="Arial" w:cs="Arial"/>
          <w:color w:val="000000"/>
          <w:sz w:val="20"/>
          <w:szCs w:val="20"/>
        </w:rPr>
      </w:pPr>
      <w:r>
        <w:rPr>
          <w:rFonts w:ascii="Arial" w:eastAsia="Times New Roman" w:hAnsi="Arial" w:cs="Arial"/>
          <w:noProof/>
          <w:color w:val="000000"/>
          <w:sz w:val="20"/>
          <w:szCs w:val="20"/>
        </w:rPr>
        <w:drawing>
          <wp:inline distT="0" distB="0" distL="0" distR="0" wp14:anchorId="2FBFC7EA" wp14:editId="66BFCFC0">
            <wp:extent cx="4084674" cy="906859"/>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81">
                      <a:extLst>
                        <a:ext uri="{28A0092B-C50C-407E-A947-70E740481C1C}">
                          <a14:useLocalDpi xmlns:a14="http://schemas.microsoft.com/office/drawing/2010/main" val="0"/>
                        </a:ext>
                      </a:extLst>
                    </a:blip>
                    <a:stretch>
                      <a:fillRect/>
                    </a:stretch>
                  </pic:blipFill>
                  <pic:spPr>
                    <a:xfrm>
                      <a:off x="0" y="0"/>
                      <a:ext cx="4084674" cy="906859"/>
                    </a:xfrm>
                    <a:prstGeom prst="rect">
                      <a:avLst/>
                    </a:prstGeom>
                  </pic:spPr>
                </pic:pic>
              </a:graphicData>
            </a:graphic>
          </wp:inline>
        </w:drawing>
      </w:r>
    </w:p>
    <w:p w14:paraId="18D8E669" w14:textId="77777777" w:rsidR="00891AAA" w:rsidRPr="00891AAA" w:rsidRDefault="00891AAA" w:rsidP="00903118">
      <w:pPr>
        <w:spacing w:after="360"/>
        <w:divId w:val="1453354881"/>
        <w:rPr>
          <w:rFonts w:eastAsia="Times New Roman"/>
        </w:rPr>
      </w:pPr>
      <w:r w:rsidRPr="00891AAA">
        <w:rPr>
          <w:rFonts w:eastAsia="Times New Roman"/>
        </w:rPr>
        <w:t>The edit widget dialog box opens.</w:t>
      </w:r>
    </w:p>
    <w:p w14:paraId="540C13E0" w14:textId="14F97506" w:rsidR="00891AAA" w:rsidRPr="00891AAA" w:rsidRDefault="00891AAA" w:rsidP="007B618D">
      <w:pPr>
        <w:pStyle w:val="Heading4"/>
        <w:spacing w:after="0"/>
        <w:divId w:val="1453354881"/>
        <w:rPr>
          <w:rFonts w:eastAsia="Times New Roman"/>
        </w:rPr>
      </w:pPr>
      <w:r w:rsidRPr="00891AAA">
        <w:rPr>
          <w:rFonts w:eastAsia="Times New Roman"/>
        </w:rPr>
        <w:t xml:space="preserve">My </w:t>
      </w:r>
      <w:r w:rsidR="00C85483">
        <w:rPr>
          <w:rFonts w:eastAsia="Times New Roman"/>
        </w:rPr>
        <w:t>Requests</w:t>
      </w:r>
      <w:r w:rsidR="00C85483" w:rsidRPr="00891AAA">
        <w:rPr>
          <w:rFonts w:eastAsia="Times New Roman"/>
        </w:rPr>
        <w:t xml:space="preserve"> </w:t>
      </w:r>
      <w:r w:rsidRPr="00891AAA">
        <w:rPr>
          <w:rFonts w:eastAsia="Times New Roman"/>
        </w:rPr>
        <w:t>widget</w:t>
      </w:r>
    </w:p>
    <w:p w14:paraId="6E634805" w14:textId="410B290B" w:rsidR="00891AAA" w:rsidRPr="00891AAA" w:rsidRDefault="00C85483" w:rsidP="007B618D">
      <w:pPr>
        <w:pStyle w:val="Heading4"/>
        <w:spacing w:before="120"/>
        <w:divId w:val="1453354881"/>
        <w:rPr>
          <w:rFonts w:eastAsia="Times New Roman"/>
        </w:rPr>
      </w:pPr>
      <w:r>
        <w:rPr>
          <w:rFonts w:eastAsia="Times New Roman"/>
        </w:rPr>
        <w:t>Requests</w:t>
      </w:r>
      <w:r w:rsidRPr="00891AAA">
        <w:rPr>
          <w:rFonts w:eastAsia="Times New Roman"/>
        </w:rPr>
        <w:t xml:space="preserve"> </w:t>
      </w:r>
      <w:r w:rsidR="00891AAA" w:rsidRPr="00891AAA">
        <w:rPr>
          <w:rFonts w:eastAsia="Times New Roman"/>
        </w:rPr>
        <w:t>by Queue widget</w:t>
      </w:r>
    </w:p>
    <w:p w14:paraId="71CEEB3D" w14:textId="77777777" w:rsidR="00891AAA" w:rsidRPr="00891AAA" w:rsidRDefault="00891AAA" w:rsidP="00891AAA">
      <w:pPr>
        <w:spacing w:after="100" w:afterAutospacing="1"/>
        <w:divId w:val="1453354881"/>
        <w:rPr>
          <w:rFonts w:ascii="Arial" w:eastAsia="Times New Roman" w:hAnsi="Arial" w:cs="Arial"/>
          <w:color w:val="000000"/>
          <w:sz w:val="20"/>
          <w:szCs w:val="20"/>
        </w:rPr>
      </w:pPr>
      <w:r w:rsidRPr="00891AAA">
        <w:rPr>
          <w:rFonts w:ascii="Arial" w:eastAsia="Times New Roman" w:hAnsi="Arial" w:cs="Arial"/>
          <w:color w:val="000000"/>
          <w:sz w:val="20"/>
          <w:szCs w:val="20"/>
        </w:rPr>
        <w:t>You can change the name that appears on the title bar of the widget.</w:t>
      </w:r>
    </w:p>
    <w:p w14:paraId="2A237414" w14:textId="643257DF" w:rsidR="00891AAA" w:rsidRPr="00891AAA" w:rsidRDefault="00C85483" w:rsidP="00891AAA">
      <w:pPr>
        <w:spacing w:before="100" w:beforeAutospacing="1" w:after="360"/>
        <w:ind w:left="806"/>
        <w:divId w:val="1453354881"/>
        <w:rPr>
          <w:rFonts w:ascii="Arial" w:eastAsia="Times New Roman" w:hAnsi="Arial" w:cs="Arial"/>
          <w:color w:val="000000"/>
          <w:sz w:val="20"/>
          <w:szCs w:val="20"/>
        </w:rPr>
      </w:pPr>
      <w:r>
        <w:rPr>
          <w:rFonts w:ascii="Arial" w:eastAsia="Times New Roman" w:hAnsi="Arial" w:cs="Arial"/>
          <w:noProof/>
          <w:color w:val="000000"/>
          <w:sz w:val="20"/>
          <w:szCs w:val="20"/>
        </w:rPr>
        <w:drawing>
          <wp:inline distT="0" distB="0" distL="0" distR="0" wp14:anchorId="6EB159BA" wp14:editId="31E6A799">
            <wp:extent cx="4535424" cy="1636776"/>
            <wp:effectExtent l="19050" t="19050" r="17780" b="209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82">
                      <a:extLst>
                        <a:ext uri="{28A0092B-C50C-407E-A947-70E740481C1C}">
                          <a14:useLocalDpi xmlns:a14="http://schemas.microsoft.com/office/drawing/2010/main" val="0"/>
                        </a:ext>
                      </a:extLst>
                    </a:blip>
                    <a:stretch>
                      <a:fillRect/>
                    </a:stretch>
                  </pic:blipFill>
                  <pic:spPr>
                    <a:xfrm>
                      <a:off x="0" y="0"/>
                      <a:ext cx="4535424" cy="1636776"/>
                    </a:xfrm>
                    <a:prstGeom prst="rect">
                      <a:avLst/>
                    </a:prstGeom>
                    <a:ln>
                      <a:solidFill>
                        <a:schemeClr val="tx1"/>
                      </a:solidFill>
                    </a:ln>
                  </pic:spPr>
                </pic:pic>
              </a:graphicData>
            </a:graphic>
          </wp:inline>
        </w:drawing>
      </w:r>
    </w:p>
    <w:p w14:paraId="2D28F2EA" w14:textId="77777777" w:rsidR="00891AAA" w:rsidRPr="00891AAA" w:rsidRDefault="00891AAA" w:rsidP="006A76BA">
      <w:pPr>
        <w:numPr>
          <w:ilvl w:val="0"/>
          <w:numId w:val="19"/>
        </w:numPr>
        <w:spacing w:after="240"/>
        <w:divId w:val="1453354881"/>
        <w:rPr>
          <w:rFonts w:eastAsia="Times New Roman"/>
        </w:rPr>
      </w:pPr>
      <w:r w:rsidRPr="00891AAA">
        <w:rPr>
          <w:rFonts w:eastAsia="Times New Roman"/>
        </w:rPr>
        <w:t xml:space="preserve">Click in the </w:t>
      </w:r>
      <w:r w:rsidRPr="00891AAA">
        <w:rPr>
          <w:rFonts w:ascii="Arial" w:eastAsia="Times New Roman" w:hAnsi="Arial" w:cs="Arial"/>
          <w:b/>
          <w:bCs/>
          <w:color w:val="000000"/>
          <w:sz w:val="20"/>
          <w:szCs w:val="20"/>
        </w:rPr>
        <w:t>Title</w:t>
      </w:r>
      <w:r w:rsidRPr="00891AAA">
        <w:rPr>
          <w:rFonts w:eastAsia="Times New Roman"/>
        </w:rPr>
        <w:t xml:space="preserve"> text field and edit the current content.</w:t>
      </w:r>
    </w:p>
    <w:p w14:paraId="16FBD812" w14:textId="2741C057" w:rsidR="00891AAA" w:rsidRDefault="00891AAA" w:rsidP="006A76BA">
      <w:pPr>
        <w:numPr>
          <w:ilvl w:val="0"/>
          <w:numId w:val="19"/>
        </w:numPr>
        <w:contextualSpacing/>
        <w:divId w:val="1453354881"/>
        <w:rPr>
          <w:rFonts w:eastAsia="Times New Roman"/>
        </w:rPr>
      </w:pPr>
      <w:r w:rsidRPr="00891AAA">
        <w:rPr>
          <w:rFonts w:eastAsia="Times New Roman"/>
        </w:rPr>
        <w:t xml:space="preserve">Click </w:t>
      </w:r>
      <w:r w:rsidRPr="00891AAA">
        <w:rPr>
          <w:rFonts w:ascii="Arial" w:eastAsia="Times New Roman" w:hAnsi="Arial" w:cs="Arial"/>
          <w:b/>
          <w:bCs/>
          <w:color w:val="000000"/>
          <w:sz w:val="20"/>
          <w:szCs w:val="20"/>
        </w:rPr>
        <w:t xml:space="preserve">Apply </w:t>
      </w:r>
      <w:r w:rsidRPr="00891AAA">
        <w:rPr>
          <w:rFonts w:eastAsia="Times New Roman"/>
        </w:rPr>
        <w:t>to save the change and close the dialog box.</w:t>
      </w:r>
    </w:p>
    <w:p w14:paraId="207C83FA" w14:textId="187DE06B" w:rsidR="00E805D8" w:rsidRDefault="00E805D8" w:rsidP="00F4152B">
      <w:pPr>
        <w:ind w:left="360"/>
        <w:contextualSpacing/>
        <w:divId w:val="1453354881"/>
        <w:rPr>
          <w:rFonts w:eastAsia="Times New Roman"/>
        </w:rPr>
      </w:pPr>
    </w:p>
    <w:p w14:paraId="30171B26" w14:textId="67A5FDB7" w:rsidR="00E805D8" w:rsidRPr="00891AAA" w:rsidRDefault="00E805D8" w:rsidP="00667CDE">
      <w:pPr>
        <w:ind w:left="1260"/>
        <w:contextualSpacing/>
        <w:divId w:val="1453354881"/>
        <w:rPr>
          <w:rFonts w:eastAsia="Times New Roman"/>
        </w:rPr>
      </w:pPr>
      <w:r>
        <w:rPr>
          <w:rFonts w:eastAsia="Times New Roman"/>
          <w:noProof/>
        </w:rPr>
        <w:drawing>
          <wp:inline distT="0" distB="0" distL="0" distR="0" wp14:anchorId="66035694" wp14:editId="067C02BE">
            <wp:extent cx="3364992" cy="1143000"/>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83">
                      <a:extLst>
                        <a:ext uri="{28A0092B-C50C-407E-A947-70E740481C1C}">
                          <a14:useLocalDpi xmlns:a14="http://schemas.microsoft.com/office/drawing/2010/main" val="0"/>
                        </a:ext>
                      </a:extLst>
                    </a:blip>
                    <a:stretch>
                      <a:fillRect/>
                    </a:stretch>
                  </pic:blipFill>
                  <pic:spPr>
                    <a:xfrm>
                      <a:off x="0" y="0"/>
                      <a:ext cx="3364992" cy="1143000"/>
                    </a:xfrm>
                    <a:prstGeom prst="rect">
                      <a:avLst/>
                    </a:prstGeom>
                  </pic:spPr>
                </pic:pic>
              </a:graphicData>
            </a:graphic>
          </wp:inline>
        </w:drawing>
      </w:r>
    </w:p>
    <w:p w14:paraId="569CF4F1" w14:textId="3895B069" w:rsidR="00891AAA" w:rsidRPr="00891AAA" w:rsidRDefault="00F4152B" w:rsidP="00D61A96">
      <w:pPr>
        <w:pStyle w:val="Heading4"/>
        <w:divId w:val="1453354881"/>
        <w:rPr>
          <w:rFonts w:eastAsia="Times New Roman"/>
        </w:rPr>
      </w:pPr>
      <w:bookmarkStart w:id="165" w:name="_Toc454378389"/>
      <w:r>
        <w:rPr>
          <w:rFonts w:eastAsia="Times New Roman"/>
        </w:rPr>
        <w:t>Requests</w:t>
      </w:r>
      <w:r w:rsidR="00891AAA" w:rsidRPr="00891AAA">
        <w:rPr>
          <w:rFonts w:eastAsia="Times New Roman"/>
        </w:rPr>
        <w:t xml:space="preserve"> by Status widget</w:t>
      </w:r>
    </w:p>
    <w:p w14:paraId="5E6DA98D" w14:textId="77777777" w:rsidR="00891AAA" w:rsidRPr="00891AAA" w:rsidRDefault="00891AAA" w:rsidP="00891AAA">
      <w:pPr>
        <w:spacing w:after="360"/>
        <w:divId w:val="1453354881"/>
        <w:rPr>
          <w:rFonts w:eastAsia="Times New Roman"/>
        </w:rPr>
      </w:pPr>
      <w:r w:rsidRPr="00891AAA">
        <w:rPr>
          <w:rFonts w:eastAsia="Times New Roman"/>
        </w:rPr>
        <w:t>You can change the title of the widget and the default time period for which to collect data.</w:t>
      </w:r>
    </w:p>
    <w:p w14:paraId="300E648F" w14:textId="619D6C22" w:rsidR="00891AAA" w:rsidRPr="00891AAA" w:rsidRDefault="00E805D8" w:rsidP="00891AAA">
      <w:pPr>
        <w:spacing w:after="360"/>
        <w:ind w:left="806"/>
        <w:divId w:val="1453354881"/>
        <w:rPr>
          <w:rFonts w:eastAsia="Times New Roman"/>
        </w:rPr>
      </w:pPr>
      <w:r>
        <w:rPr>
          <w:rFonts w:eastAsia="Times New Roman"/>
          <w:noProof/>
        </w:rPr>
        <w:drawing>
          <wp:inline distT="0" distB="0" distL="0" distR="0" wp14:anchorId="1AFE2E1A" wp14:editId="294EDBA8">
            <wp:extent cx="3666744" cy="1819656"/>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84">
                      <a:extLst>
                        <a:ext uri="{28A0092B-C50C-407E-A947-70E740481C1C}">
                          <a14:useLocalDpi xmlns:a14="http://schemas.microsoft.com/office/drawing/2010/main" val="0"/>
                        </a:ext>
                      </a:extLst>
                    </a:blip>
                    <a:stretch>
                      <a:fillRect/>
                    </a:stretch>
                  </pic:blipFill>
                  <pic:spPr>
                    <a:xfrm>
                      <a:off x="0" y="0"/>
                      <a:ext cx="3666744" cy="1819656"/>
                    </a:xfrm>
                    <a:prstGeom prst="rect">
                      <a:avLst/>
                    </a:prstGeom>
                  </pic:spPr>
                </pic:pic>
              </a:graphicData>
            </a:graphic>
          </wp:inline>
        </w:drawing>
      </w:r>
    </w:p>
    <w:p w14:paraId="33348FBA" w14:textId="77777777" w:rsidR="00891AAA" w:rsidRPr="00891AAA" w:rsidRDefault="00891AAA" w:rsidP="006A76BA">
      <w:pPr>
        <w:numPr>
          <w:ilvl w:val="0"/>
          <w:numId w:val="18"/>
        </w:numPr>
        <w:spacing w:after="240"/>
        <w:divId w:val="1453354881"/>
        <w:rPr>
          <w:rFonts w:eastAsia="Times New Roman"/>
        </w:rPr>
      </w:pPr>
      <w:r w:rsidRPr="00891AAA">
        <w:rPr>
          <w:rFonts w:eastAsia="Times New Roman"/>
        </w:rPr>
        <w:t xml:space="preserve">Click in the </w:t>
      </w:r>
      <w:r w:rsidRPr="00891AAA">
        <w:rPr>
          <w:rFonts w:ascii="Arial" w:eastAsia="Times New Roman" w:hAnsi="Arial" w:cs="Arial"/>
          <w:b/>
          <w:bCs/>
          <w:color w:val="000000"/>
          <w:sz w:val="20"/>
          <w:szCs w:val="20"/>
        </w:rPr>
        <w:t>Title</w:t>
      </w:r>
      <w:r w:rsidRPr="00891AAA">
        <w:rPr>
          <w:rFonts w:eastAsia="Times New Roman"/>
        </w:rPr>
        <w:t xml:space="preserve"> text field and edit the current content.</w:t>
      </w:r>
    </w:p>
    <w:p w14:paraId="027A9AE1" w14:textId="77777777" w:rsidR="00891AAA" w:rsidRPr="00891AAA" w:rsidRDefault="00891AAA" w:rsidP="006A76BA">
      <w:pPr>
        <w:numPr>
          <w:ilvl w:val="0"/>
          <w:numId w:val="18"/>
        </w:numPr>
        <w:spacing w:after="240"/>
        <w:divId w:val="1453354881"/>
        <w:rPr>
          <w:rFonts w:eastAsia="Times New Roman"/>
        </w:rPr>
      </w:pPr>
      <w:r w:rsidRPr="00891AAA">
        <w:rPr>
          <w:rFonts w:eastAsia="Times New Roman"/>
        </w:rPr>
        <w:t xml:space="preserve">Open the drop-down list in the </w:t>
      </w:r>
      <w:r w:rsidRPr="00891AAA">
        <w:rPr>
          <w:rFonts w:eastAsia="Times New Roman"/>
          <w:b/>
        </w:rPr>
        <w:t xml:space="preserve">Select </w:t>
      </w:r>
      <w:r w:rsidRPr="001A597C">
        <w:rPr>
          <w:rStyle w:val="NoCheckChar"/>
        </w:rPr>
        <w:t>Time Period</w:t>
      </w:r>
      <w:r w:rsidRPr="001A597C">
        <w:rPr>
          <w:rStyle w:val="NoCheckChar"/>
          <w:b/>
        </w:rPr>
        <w:t xml:space="preserve"> </w:t>
      </w:r>
      <w:r w:rsidRPr="00891AAA">
        <w:rPr>
          <w:rFonts w:eastAsia="Times New Roman"/>
        </w:rPr>
        <w:t xml:space="preserve">field. The default setting is </w:t>
      </w:r>
      <w:r w:rsidRPr="00891AAA">
        <w:rPr>
          <w:b/>
          <w:i/>
          <w:noProof/>
        </w:rPr>
        <w:t>All</w:t>
      </w:r>
      <w:r w:rsidRPr="00891AAA">
        <w:rPr>
          <w:rFonts w:eastAsia="Times New Roman"/>
        </w:rPr>
        <w:t xml:space="preserve">, that is, no time limit.  Options for narrowing the comparison are previous </w:t>
      </w:r>
      <w:r w:rsidRPr="00891AAA">
        <w:rPr>
          <w:rFonts w:eastAsia="Times New Roman"/>
          <w:b/>
          <w:i/>
        </w:rPr>
        <w:t>Week</w:t>
      </w:r>
      <w:r w:rsidRPr="00891AAA">
        <w:rPr>
          <w:rFonts w:eastAsia="Times New Roman"/>
        </w:rPr>
        <w:t xml:space="preserve">, </w:t>
      </w:r>
      <w:r w:rsidRPr="00891AAA">
        <w:rPr>
          <w:rFonts w:eastAsia="Times New Roman"/>
          <w:b/>
          <w:i/>
        </w:rPr>
        <w:t>Month</w:t>
      </w:r>
      <w:r w:rsidRPr="00891AAA">
        <w:rPr>
          <w:rFonts w:eastAsia="Times New Roman"/>
        </w:rPr>
        <w:t xml:space="preserve">, and </w:t>
      </w:r>
      <w:r w:rsidRPr="00891AAA">
        <w:rPr>
          <w:rFonts w:eastAsia="Times New Roman"/>
          <w:b/>
          <w:i/>
        </w:rPr>
        <w:t>Year</w:t>
      </w:r>
      <w:r w:rsidRPr="00891AAA">
        <w:rPr>
          <w:rFonts w:eastAsia="Times New Roman"/>
        </w:rPr>
        <w:t>.</w:t>
      </w:r>
    </w:p>
    <w:p w14:paraId="34946814" w14:textId="77777777" w:rsidR="00891AAA" w:rsidRPr="00891AAA" w:rsidRDefault="00891AAA" w:rsidP="006A76BA">
      <w:pPr>
        <w:numPr>
          <w:ilvl w:val="0"/>
          <w:numId w:val="18"/>
        </w:numPr>
        <w:contextualSpacing/>
        <w:divId w:val="1453354881"/>
        <w:rPr>
          <w:rFonts w:eastAsia="Times New Roman"/>
        </w:rPr>
      </w:pPr>
      <w:r w:rsidRPr="00891AAA">
        <w:rPr>
          <w:rFonts w:eastAsia="Times New Roman"/>
        </w:rPr>
        <w:t xml:space="preserve">Click </w:t>
      </w:r>
      <w:r w:rsidRPr="00891AAA">
        <w:rPr>
          <w:rFonts w:ascii="Arial" w:eastAsia="Times New Roman" w:hAnsi="Arial" w:cs="Arial"/>
          <w:b/>
          <w:bCs/>
          <w:color w:val="000000"/>
          <w:sz w:val="20"/>
          <w:szCs w:val="20"/>
        </w:rPr>
        <w:t xml:space="preserve">Apply </w:t>
      </w:r>
      <w:r w:rsidRPr="00891AAA">
        <w:rPr>
          <w:rFonts w:eastAsia="Times New Roman"/>
        </w:rPr>
        <w:t>to save the change and close the dialog box</w:t>
      </w:r>
      <w:bookmarkEnd w:id="165"/>
      <w:r w:rsidRPr="00891AAA">
        <w:rPr>
          <w:rFonts w:eastAsia="Times New Roman"/>
        </w:rPr>
        <w:t>.</w:t>
      </w:r>
    </w:p>
    <w:p w14:paraId="3C69A5E7" w14:textId="77777777" w:rsidR="00891AAA" w:rsidRPr="00891AAA" w:rsidRDefault="00891AAA" w:rsidP="00D61A96">
      <w:pPr>
        <w:pStyle w:val="Heading4"/>
        <w:divId w:val="1453354881"/>
        <w:rPr>
          <w:rFonts w:eastAsia="Times New Roman"/>
        </w:rPr>
      </w:pPr>
      <w:r w:rsidRPr="00891AAA">
        <w:rPr>
          <w:rFonts w:eastAsia="Times New Roman"/>
        </w:rPr>
        <w:t>Externally linked widgets</w:t>
      </w:r>
    </w:p>
    <w:p w14:paraId="3C0E6935" w14:textId="77777777" w:rsidR="00891AAA" w:rsidRPr="00891AAA" w:rsidRDefault="00891AAA" w:rsidP="00891AAA">
      <w:pPr>
        <w:divId w:val="1453354881"/>
      </w:pPr>
      <w:r w:rsidRPr="00891AAA">
        <w:t xml:space="preserve">Two widgets provide Weather and News information. </w:t>
      </w:r>
    </w:p>
    <w:p w14:paraId="0FE6EB60" w14:textId="35DC3DDF" w:rsidR="00891AAA" w:rsidRPr="00891AAA" w:rsidRDefault="00891AAA" w:rsidP="00891AAA">
      <w:pPr>
        <w:spacing w:after="240"/>
        <w:divId w:val="1453354881"/>
      </w:pPr>
      <w:r w:rsidRPr="00891AAA">
        <w:t xml:space="preserve">Both configurations allow changes to the widget title, in the same manner as </w:t>
      </w:r>
      <w:r w:rsidR="00667CDE" w:rsidRPr="00891AAA">
        <w:t>all</w:t>
      </w:r>
      <w:r w:rsidRPr="00891AAA">
        <w:t xml:space="preserve"> the other </w:t>
      </w:r>
      <w:r w:rsidR="003568FE">
        <w:t>HDS</w:t>
      </w:r>
      <w:r w:rsidRPr="00891AAA">
        <w:t xml:space="preserve"> widgets.  To activate widget content: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7910"/>
      </w:tblGrid>
      <w:tr w:rsidR="00891AAA" w:rsidRPr="00891AAA" w14:paraId="4542EF4B" w14:textId="77777777" w:rsidTr="00891AAA">
        <w:trPr>
          <w:divId w:val="1453354881"/>
        </w:trPr>
        <w:tc>
          <w:tcPr>
            <w:tcW w:w="1440" w:type="dxa"/>
          </w:tcPr>
          <w:p w14:paraId="28E0828A" w14:textId="77777777" w:rsidR="00891AAA" w:rsidRPr="00891AAA" w:rsidRDefault="00891AAA" w:rsidP="00891AAA">
            <w:pPr>
              <w:spacing w:after="0"/>
              <w:rPr>
                <w:i/>
                <w:sz w:val="22"/>
                <w:szCs w:val="22"/>
              </w:rPr>
            </w:pPr>
            <w:r w:rsidRPr="00891AAA">
              <w:rPr>
                <w:i/>
                <w:sz w:val="22"/>
                <w:szCs w:val="22"/>
              </w:rPr>
              <w:t>Widget</w:t>
            </w:r>
          </w:p>
        </w:tc>
        <w:tc>
          <w:tcPr>
            <w:tcW w:w="7910" w:type="dxa"/>
          </w:tcPr>
          <w:p w14:paraId="47FCB89B" w14:textId="77777777" w:rsidR="00891AAA" w:rsidRPr="00891AAA" w:rsidRDefault="00891AAA" w:rsidP="00891AAA">
            <w:pPr>
              <w:spacing w:after="0"/>
            </w:pPr>
          </w:p>
        </w:tc>
      </w:tr>
      <w:tr w:rsidR="00891AAA" w:rsidRPr="00891AAA" w14:paraId="6ED0B0DB" w14:textId="77777777" w:rsidTr="00891AAA">
        <w:trPr>
          <w:divId w:val="1453354881"/>
        </w:trPr>
        <w:tc>
          <w:tcPr>
            <w:tcW w:w="1440" w:type="dxa"/>
            <w:tcBorders>
              <w:right w:val="single" w:sz="12" w:space="0" w:color="767171" w:themeColor="background2" w:themeShade="80"/>
            </w:tcBorders>
          </w:tcPr>
          <w:p w14:paraId="33E2FA0C" w14:textId="77777777" w:rsidR="00891AAA" w:rsidRPr="00891AAA" w:rsidRDefault="00891AAA" w:rsidP="00891AAA">
            <w:pPr>
              <w:rPr>
                <w:sz w:val="22"/>
                <w:szCs w:val="22"/>
              </w:rPr>
            </w:pPr>
            <w:r w:rsidRPr="00891AAA">
              <w:rPr>
                <w:b/>
                <w:sz w:val="22"/>
                <w:szCs w:val="22"/>
              </w:rPr>
              <w:t>Weather</w:t>
            </w:r>
          </w:p>
        </w:tc>
        <w:tc>
          <w:tcPr>
            <w:tcW w:w="7910" w:type="dxa"/>
            <w:tcBorders>
              <w:left w:val="single" w:sz="12" w:space="0" w:color="767171" w:themeColor="background2" w:themeShade="80"/>
            </w:tcBorders>
          </w:tcPr>
          <w:p w14:paraId="259F641F" w14:textId="77777777" w:rsidR="00891AAA" w:rsidRPr="00891AAA" w:rsidRDefault="00891AAA" w:rsidP="00891AAA">
            <w:r w:rsidRPr="00891AAA">
              <w:t>To see basic weather information, enter a city, state, and country abbreviation (U.S.).</w:t>
            </w:r>
          </w:p>
        </w:tc>
      </w:tr>
      <w:tr w:rsidR="00891AAA" w:rsidRPr="00891AAA" w14:paraId="78635E50" w14:textId="77777777" w:rsidTr="00891AAA">
        <w:trPr>
          <w:divId w:val="1453354881"/>
        </w:trPr>
        <w:tc>
          <w:tcPr>
            <w:tcW w:w="1440" w:type="dxa"/>
            <w:tcBorders>
              <w:right w:val="single" w:sz="12" w:space="0" w:color="767171" w:themeColor="background2" w:themeShade="80"/>
            </w:tcBorders>
          </w:tcPr>
          <w:p w14:paraId="571DB938" w14:textId="77777777" w:rsidR="00891AAA" w:rsidRPr="00891AAA" w:rsidRDefault="00891AAA" w:rsidP="00891AAA">
            <w:pPr>
              <w:rPr>
                <w:b/>
                <w:sz w:val="22"/>
                <w:szCs w:val="22"/>
              </w:rPr>
            </w:pPr>
            <w:r w:rsidRPr="00891AAA">
              <w:rPr>
                <w:b/>
                <w:sz w:val="22"/>
                <w:szCs w:val="22"/>
              </w:rPr>
              <w:t>News Feed</w:t>
            </w:r>
          </w:p>
        </w:tc>
        <w:tc>
          <w:tcPr>
            <w:tcW w:w="7910" w:type="dxa"/>
            <w:tcBorders>
              <w:left w:val="single" w:sz="12" w:space="0" w:color="767171" w:themeColor="background2" w:themeShade="80"/>
            </w:tcBorders>
          </w:tcPr>
          <w:p w14:paraId="2A577655" w14:textId="77777777" w:rsidR="00891AAA" w:rsidRPr="00891AAA" w:rsidRDefault="00891AAA" w:rsidP="00891AAA">
            <w:r w:rsidRPr="00891AAA">
              <w:t>Enter the URL of the news source.</w:t>
            </w:r>
          </w:p>
        </w:tc>
      </w:tr>
    </w:tbl>
    <w:p w14:paraId="17260F30" w14:textId="77777777" w:rsidR="00891AAA" w:rsidRPr="00891AAA" w:rsidRDefault="00891AAA" w:rsidP="00D61A96">
      <w:pPr>
        <w:pStyle w:val="Heading3"/>
        <w:divId w:val="1453354881"/>
      </w:pPr>
      <w:bookmarkStart w:id="166" w:name="_Move_a_Widget"/>
      <w:bookmarkStart w:id="167" w:name="_Toc454378390"/>
      <w:bookmarkEnd w:id="166"/>
      <w:r w:rsidRPr="00891AAA">
        <w:t>Move a Widget</w:t>
      </w:r>
      <w:bookmarkEnd w:id="167"/>
    </w:p>
    <w:p w14:paraId="2A215C1C" w14:textId="77777777" w:rsidR="00891AAA" w:rsidRPr="00891AAA" w:rsidRDefault="00891AAA" w:rsidP="00891AAA">
      <w:pPr>
        <w:divId w:val="1453354881"/>
      </w:pPr>
      <w:r w:rsidRPr="00891AAA">
        <w:t>You can move a widget from one location on the Dashboard to another.</w:t>
      </w:r>
    </w:p>
    <w:p w14:paraId="5CD77670" w14:textId="77777777" w:rsidR="00891AAA" w:rsidRPr="00891AAA" w:rsidRDefault="00891AAA" w:rsidP="006A76BA">
      <w:pPr>
        <w:numPr>
          <w:ilvl w:val="0"/>
          <w:numId w:val="15"/>
        </w:numPr>
        <w:divId w:val="1453354881"/>
      </w:pPr>
      <w:r w:rsidRPr="00891AAA">
        <w:t xml:space="preserve">If the dashboard page is not in edit mode, click the  </w:t>
      </w:r>
      <w:r w:rsidRPr="00891AAA">
        <w:rPr>
          <w:noProof/>
        </w:rPr>
        <w:drawing>
          <wp:inline distT="0" distB="0" distL="0" distR="0" wp14:anchorId="54594F9B" wp14:editId="014FCC8C">
            <wp:extent cx="173736" cy="173736"/>
            <wp:effectExtent l="0" t="0" r="0" b="0"/>
            <wp:docPr id="261" name="Picture 261" descr="C:\cc41e4b911fab21d0a3c030d975df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cc41e4b911fab21d0a3c030d975df3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Pr="00891AAA">
        <w:t xml:space="preserve"> </w:t>
      </w:r>
      <w:r w:rsidRPr="00891AAA">
        <w:rPr>
          <w:rFonts w:ascii="Arial" w:hAnsi="Arial" w:cs="Arial"/>
          <w:b/>
          <w:bCs/>
          <w:color w:val="000000"/>
          <w:sz w:val="20"/>
          <w:szCs w:val="20"/>
        </w:rPr>
        <w:t>Edit Mode</w:t>
      </w:r>
      <w:r w:rsidRPr="00891AAA">
        <w:t xml:space="preserve"> (pencil icon) button on the Dashboard title bar. The control buttons become available on the widget title bar.</w:t>
      </w:r>
    </w:p>
    <w:p w14:paraId="50E77F7A" w14:textId="7E92F7A7" w:rsidR="00891AAA" w:rsidRPr="00891AAA" w:rsidRDefault="00E805D8" w:rsidP="00891AAA">
      <w:pPr>
        <w:spacing w:after="360"/>
        <w:ind w:left="720"/>
        <w:divId w:val="1453354881"/>
      </w:pPr>
      <w:r>
        <w:rPr>
          <w:noProof/>
        </w:rPr>
        <w:drawing>
          <wp:inline distT="0" distB="0" distL="0" distR="0" wp14:anchorId="756F54BC" wp14:editId="6105FC61">
            <wp:extent cx="4084674" cy="906859"/>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85">
                      <a:extLst>
                        <a:ext uri="{28A0092B-C50C-407E-A947-70E740481C1C}">
                          <a14:useLocalDpi xmlns:a14="http://schemas.microsoft.com/office/drawing/2010/main" val="0"/>
                        </a:ext>
                      </a:extLst>
                    </a:blip>
                    <a:stretch>
                      <a:fillRect/>
                    </a:stretch>
                  </pic:blipFill>
                  <pic:spPr>
                    <a:xfrm>
                      <a:off x="0" y="0"/>
                      <a:ext cx="4084674" cy="906859"/>
                    </a:xfrm>
                    <a:prstGeom prst="rect">
                      <a:avLst/>
                    </a:prstGeom>
                  </pic:spPr>
                </pic:pic>
              </a:graphicData>
            </a:graphic>
          </wp:inline>
        </w:drawing>
      </w:r>
    </w:p>
    <w:p w14:paraId="5C124E86" w14:textId="77777777" w:rsidR="00891AAA" w:rsidRPr="00891AAA" w:rsidRDefault="00891AAA" w:rsidP="006A76BA">
      <w:pPr>
        <w:numPr>
          <w:ilvl w:val="0"/>
          <w:numId w:val="15"/>
        </w:numPr>
        <w:contextualSpacing/>
        <w:divId w:val="1453354881"/>
        <w:rPr>
          <w:rFonts w:eastAsia="Times New Roman"/>
        </w:rPr>
      </w:pPr>
      <w:r w:rsidRPr="00891AAA">
        <w:rPr>
          <w:rFonts w:eastAsia="Times New Roman"/>
        </w:rPr>
        <w:t xml:space="preserve">Click and hold the  </w:t>
      </w:r>
      <w:r w:rsidRPr="00891AAA">
        <w:rPr>
          <w:rFonts w:eastAsia="Times New Roman"/>
          <w:noProof/>
        </w:rPr>
        <w:drawing>
          <wp:inline distT="0" distB="0" distL="0" distR="0" wp14:anchorId="0A1A698F" wp14:editId="32504D3F">
            <wp:extent cx="146304" cy="201168"/>
            <wp:effectExtent l="0" t="0" r="6350" b="8890"/>
            <wp:docPr id="263" name="Picture 263" descr="C:\26a2d4881811206d4953203e591731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26a2d4881811206d4953203e5917315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46304" cy="201168"/>
                    </a:xfrm>
                    <a:prstGeom prst="rect">
                      <a:avLst/>
                    </a:prstGeom>
                    <a:noFill/>
                    <a:ln>
                      <a:noFill/>
                    </a:ln>
                  </pic:spPr>
                </pic:pic>
              </a:graphicData>
            </a:graphic>
          </wp:inline>
        </w:drawing>
      </w:r>
      <w:r w:rsidRPr="00891AAA">
        <w:rPr>
          <w:rFonts w:eastAsia="Times New Roman"/>
        </w:rPr>
        <w:t xml:space="preserve"> </w:t>
      </w:r>
      <w:r w:rsidRPr="00891AAA">
        <w:rPr>
          <w:rFonts w:ascii="Arial" w:eastAsia="Times New Roman" w:hAnsi="Arial" w:cs="Arial"/>
          <w:b/>
          <w:bCs/>
          <w:color w:val="000000"/>
          <w:sz w:val="20"/>
          <w:szCs w:val="20"/>
        </w:rPr>
        <w:t>Change Widget Location</w:t>
      </w:r>
      <w:r w:rsidRPr="00891AAA">
        <w:rPr>
          <w:rFonts w:eastAsia="Times New Roman"/>
        </w:rPr>
        <w:t xml:space="preserve"> (cross) icon and drag the widget to the new spot in the Dashboard content frame.</w:t>
      </w:r>
    </w:p>
    <w:p w14:paraId="455B5767" w14:textId="77777777" w:rsidR="00891AAA" w:rsidRPr="00891AAA" w:rsidRDefault="00891AAA" w:rsidP="00D61A96">
      <w:pPr>
        <w:pStyle w:val="Heading3"/>
        <w:divId w:val="1453354881"/>
        <w:rPr>
          <w:rFonts w:eastAsia="Times New Roman"/>
        </w:rPr>
      </w:pPr>
      <w:bookmarkStart w:id="168" w:name="_Remove_a_Widget"/>
      <w:bookmarkStart w:id="169" w:name="_Toc454378391"/>
      <w:bookmarkEnd w:id="168"/>
      <w:r w:rsidRPr="00891AAA">
        <w:rPr>
          <w:rFonts w:eastAsia="Times New Roman"/>
        </w:rPr>
        <w:t>Remove a Widget</w:t>
      </w:r>
      <w:bookmarkEnd w:id="169"/>
    </w:p>
    <w:p w14:paraId="5C34D366" w14:textId="77777777" w:rsidR="00891AAA" w:rsidRPr="00891AAA" w:rsidRDefault="00891AAA" w:rsidP="00891AAA">
      <w:pPr>
        <w:divId w:val="1453354881"/>
      </w:pPr>
      <w:r w:rsidRPr="00891AAA">
        <w:t xml:space="preserve">You can remove a widget from </w:t>
      </w:r>
      <w:r w:rsidRPr="00891AAA">
        <w:rPr>
          <w:i/>
        </w:rPr>
        <w:t>your</w:t>
      </w:r>
      <w:r w:rsidRPr="00891AAA">
        <w:t xml:space="preserve"> dashboard. The action hides the widget from view, it does not delete the widget from the system.</w:t>
      </w:r>
    </w:p>
    <w:p w14:paraId="719EC6BE" w14:textId="77777777" w:rsidR="00891AAA" w:rsidRPr="00891AAA" w:rsidRDefault="00891AAA" w:rsidP="006A76BA">
      <w:pPr>
        <w:numPr>
          <w:ilvl w:val="0"/>
          <w:numId w:val="16"/>
        </w:numPr>
        <w:spacing w:after="0"/>
        <w:divId w:val="1453354881"/>
      </w:pPr>
      <w:r w:rsidRPr="00891AAA">
        <w:t xml:space="preserve">If the dashboard page is not in edit mode, click the  </w:t>
      </w:r>
      <w:r w:rsidRPr="00891AAA">
        <w:rPr>
          <w:noProof/>
        </w:rPr>
        <w:drawing>
          <wp:inline distT="0" distB="0" distL="0" distR="0" wp14:anchorId="4DB02980" wp14:editId="7A34F581">
            <wp:extent cx="173736" cy="173736"/>
            <wp:effectExtent l="0" t="0" r="0" b="0"/>
            <wp:docPr id="264" name="Picture 264" descr="C:\cc41e4b911fab21d0a3c030d975df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cc41e4b911fab21d0a3c030d975df3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Pr="00891AAA">
        <w:t xml:space="preserve">  </w:t>
      </w:r>
      <w:r w:rsidRPr="00891AAA">
        <w:rPr>
          <w:rFonts w:ascii="Arial" w:hAnsi="Arial" w:cs="Arial"/>
          <w:b/>
          <w:bCs/>
          <w:color w:val="000000"/>
          <w:sz w:val="20"/>
          <w:szCs w:val="20"/>
        </w:rPr>
        <w:t>Edit Mode</w:t>
      </w:r>
      <w:r w:rsidRPr="00891AAA">
        <w:t xml:space="preserve"> button on the Dashboard title bar. The control buttons become available on the widget title bar.</w:t>
      </w:r>
    </w:p>
    <w:p w14:paraId="733B6D4B" w14:textId="65F3F4F4" w:rsidR="00891AAA" w:rsidRPr="00891AAA" w:rsidRDefault="00E805D8" w:rsidP="00891AAA">
      <w:pPr>
        <w:spacing w:after="360"/>
        <w:ind w:left="720"/>
        <w:divId w:val="1453354881"/>
        <w:rPr>
          <w:rFonts w:ascii="Arial" w:hAnsi="Arial" w:cs="Arial"/>
          <w:color w:val="000000"/>
          <w:sz w:val="20"/>
          <w:szCs w:val="20"/>
        </w:rPr>
      </w:pPr>
      <w:r>
        <w:rPr>
          <w:rFonts w:ascii="Arial" w:hAnsi="Arial" w:cs="Arial"/>
          <w:noProof/>
          <w:color w:val="000000"/>
          <w:sz w:val="20"/>
          <w:szCs w:val="20"/>
        </w:rPr>
        <w:drawing>
          <wp:inline distT="0" distB="0" distL="0" distR="0" wp14:anchorId="06C6AE56" wp14:editId="2D535F2C">
            <wp:extent cx="4084674" cy="906859"/>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87">
                      <a:extLst>
                        <a:ext uri="{28A0092B-C50C-407E-A947-70E740481C1C}">
                          <a14:useLocalDpi xmlns:a14="http://schemas.microsoft.com/office/drawing/2010/main" val="0"/>
                        </a:ext>
                      </a:extLst>
                    </a:blip>
                    <a:stretch>
                      <a:fillRect/>
                    </a:stretch>
                  </pic:blipFill>
                  <pic:spPr>
                    <a:xfrm>
                      <a:off x="0" y="0"/>
                      <a:ext cx="4084674" cy="906859"/>
                    </a:xfrm>
                    <a:prstGeom prst="rect">
                      <a:avLst/>
                    </a:prstGeom>
                  </pic:spPr>
                </pic:pic>
              </a:graphicData>
            </a:graphic>
          </wp:inline>
        </w:drawing>
      </w:r>
    </w:p>
    <w:p w14:paraId="49DCC344" w14:textId="77777777" w:rsidR="00891AAA" w:rsidRPr="00891AAA" w:rsidRDefault="00891AAA" w:rsidP="006A76BA">
      <w:pPr>
        <w:numPr>
          <w:ilvl w:val="0"/>
          <w:numId w:val="16"/>
        </w:numPr>
        <w:contextualSpacing/>
        <w:divId w:val="1453354881"/>
        <w:rPr>
          <w:rFonts w:eastAsia="Times New Roman"/>
        </w:rPr>
      </w:pPr>
      <w:r w:rsidRPr="00891AAA">
        <w:rPr>
          <w:rFonts w:eastAsia="Times New Roman"/>
        </w:rPr>
        <w:t xml:space="preserve">Click the  </w:t>
      </w:r>
      <w:r w:rsidRPr="00891AAA">
        <w:rPr>
          <w:rFonts w:eastAsia="Times New Roman"/>
          <w:noProof/>
        </w:rPr>
        <w:drawing>
          <wp:inline distT="0" distB="0" distL="0" distR="0" wp14:anchorId="2CD7DC46" wp14:editId="702A30D5">
            <wp:extent cx="137160" cy="118872"/>
            <wp:effectExtent l="0" t="0" r="0" b="0"/>
            <wp:docPr id="266" name="Picture 266" descr="C:\9971dba395b8dd888f319500dd08df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9971dba395b8dd888f319500dd08df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37160" cy="118872"/>
                    </a:xfrm>
                    <a:prstGeom prst="rect">
                      <a:avLst/>
                    </a:prstGeom>
                    <a:noFill/>
                    <a:ln>
                      <a:noFill/>
                    </a:ln>
                  </pic:spPr>
                </pic:pic>
              </a:graphicData>
            </a:graphic>
          </wp:inline>
        </w:drawing>
      </w:r>
      <w:r w:rsidRPr="00891AAA">
        <w:rPr>
          <w:rFonts w:eastAsia="Times New Roman"/>
        </w:rPr>
        <w:t xml:space="preserve">  </w:t>
      </w:r>
      <w:r w:rsidRPr="00891AAA">
        <w:rPr>
          <w:rFonts w:ascii="Arial" w:eastAsia="Times New Roman" w:hAnsi="Arial" w:cs="Arial"/>
          <w:b/>
          <w:bCs/>
          <w:color w:val="000000"/>
          <w:sz w:val="20"/>
          <w:szCs w:val="20"/>
        </w:rPr>
        <w:t>Remove Widget</w:t>
      </w:r>
      <w:r w:rsidRPr="00891AAA">
        <w:rPr>
          <w:rFonts w:eastAsia="Times New Roman"/>
        </w:rPr>
        <w:t xml:space="preserve"> (X) icon to hide the widget from display. The widget will not appear again until you add it.</w:t>
      </w:r>
    </w:p>
    <w:p w14:paraId="353BECA2" w14:textId="77777777" w:rsidR="00891AAA" w:rsidRDefault="00891AAA" w:rsidP="00D61A96">
      <w:pPr>
        <w:pStyle w:val="Heading3"/>
        <w:divId w:val="1453354881"/>
      </w:pPr>
      <w:bookmarkStart w:id="170" w:name="_Toc457568923"/>
      <w:r w:rsidRPr="00891AAA">
        <w:t>Widget Content</w:t>
      </w:r>
      <w:bookmarkEnd w:id="170"/>
    </w:p>
    <w:p w14:paraId="0A68573B" w14:textId="496E0E21" w:rsidR="004F7AFD" w:rsidRPr="004F7AFD" w:rsidRDefault="004F7AFD" w:rsidP="004F7AFD">
      <w:pPr>
        <w:divId w:val="1453354881"/>
      </w:pPr>
      <w:r>
        <w:t>You have several options for viewing widget content.</w:t>
      </w:r>
    </w:p>
    <w:p w14:paraId="56F1D007" w14:textId="77777777" w:rsidR="00891AAA" w:rsidRPr="00891AAA" w:rsidRDefault="003864C8" w:rsidP="006A76BA">
      <w:pPr>
        <w:numPr>
          <w:ilvl w:val="0"/>
          <w:numId w:val="26"/>
        </w:numPr>
        <w:contextualSpacing/>
        <w:divId w:val="1453354881"/>
        <w:rPr>
          <w:color w:val="0000FF"/>
          <w:u w:val="single"/>
        </w:rPr>
      </w:pPr>
      <w:hyperlink w:anchor="_Sort_the_Widget" w:history="1">
        <w:r w:rsidR="00891AAA" w:rsidRPr="00891AAA">
          <w:rPr>
            <w:color w:val="0000FF"/>
            <w:u w:val="single"/>
          </w:rPr>
          <w:t>Sort the List</w:t>
        </w:r>
      </w:hyperlink>
    </w:p>
    <w:p w14:paraId="15C679D5" w14:textId="77777777" w:rsidR="00891AAA" w:rsidRPr="00891AAA" w:rsidRDefault="003864C8" w:rsidP="006A76BA">
      <w:pPr>
        <w:numPr>
          <w:ilvl w:val="0"/>
          <w:numId w:val="26"/>
        </w:numPr>
        <w:contextualSpacing/>
        <w:divId w:val="1453354881"/>
      </w:pPr>
      <w:hyperlink w:anchor="_Hide_a_List" w:history="1">
        <w:r w:rsidR="00891AAA" w:rsidRPr="00891AAA">
          <w:rPr>
            <w:color w:val="0000FF"/>
            <w:u w:val="single"/>
          </w:rPr>
          <w:t>Hide Content</w:t>
        </w:r>
      </w:hyperlink>
    </w:p>
    <w:p w14:paraId="7A3C9952" w14:textId="77777777" w:rsidR="00891AAA" w:rsidRPr="00891AAA" w:rsidRDefault="003864C8" w:rsidP="006A76BA">
      <w:pPr>
        <w:numPr>
          <w:ilvl w:val="0"/>
          <w:numId w:val="26"/>
        </w:numPr>
        <w:contextualSpacing/>
        <w:divId w:val="1453354881"/>
      </w:pPr>
      <w:hyperlink w:anchor="_Adjust_column_width" w:history="1">
        <w:r w:rsidR="00891AAA" w:rsidRPr="00891AAA">
          <w:rPr>
            <w:color w:val="0000FF"/>
            <w:u w:val="single"/>
          </w:rPr>
          <w:t>Adjust Column Width</w:t>
        </w:r>
      </w:hyperlink>
    </w:p>
    <w:p w14:paraId="01D2E0CB" w14:textId="77777777" w:rsidR="00891AAA" w:rsidRPr="00891AAA" w:rsidRDefault="003864C8" w:rsidP="006A76BA">
      <w:pPr>
        <w:numPr>
          <w:ilvl w:val="0"/>
          <w:numId w:val="26"/>
        </w:numPr>
        <w:contextualSpacing/>
        <w:divId w:val="1453354881"/>
      </w:pPr>
      <w:hyperlink w:anchor="_Change_the_Default" w:history="1">
        <w:r w:rsidR="00891AAA" w:rsidRPr="00891AAA">
          <w:rPr>
            <w:color w:val="0000FF"/>
            <w:u w:val="single"/>
          </w:rPr>
          <w:t>Change List Scrolling Options</w:t>
        </w:r>
      </w:hyperlink>
    </w:p>
    <w:p w14:paraId="120684EB" w14:textId="77777777" w:rsidR="00891AAA" w:rsidRPr="00891AAA" w:rsidRDefault="003864C8" w:rsidP="006A76BA">
      <w:pPr>
        <w:numPr>
          <w:ilvl w:val="0"/>
          <w:numId w:val="26"/>
        </w:numPr>
        <w:contextualSpacing/>
        <w:divId w:val="1453354881"/>
      </w:pPr>
      <w:hyperlink w:anchor="_Navigate_the_List" w:history="1">
        <w:r w:rsidR="00891AAA" w:rsidRPr="00891AAA">
          <w:rPr>
            <w:color w:val="0000FF"/>
            <w:u w:val="single"/>
          </w:rPr>
          <w:t>Navigate the List Pages</w:t>
        </w:r>
      </w:hyperlink>
    </w:p>
    <w:p w14:paraId="1F25F58E" w14:textId="77777777" w:rsidR="00891AAA" w:rsidRPr="00891AAA" w:rsidRDefault="003864C8" w:rsidP="006A76BA">
      <w:pPr>
        <w:numPr>
          <w:ilvl w:val="0"/>
          <w:numId w:val="26"/>
        </w:numPr>
        <w:contextualSpacing/>
        <w:divId w:val="1453354881"/>
      </w:pPr>
      <w:hyperlink w:anchor="_Refresh_Widget_Content" w:history="1">
        <w:r w:rsidR="00891AAA" w:rsidRPr="00891AAA">
          <w:rPr>
            <w:color w:val="0000FF"/>
            <w:u w:val="single"/>
          </w:rPr>
          <w:t>Refresh Widget Content</w:t>
        </w:r>
      </w:hyperlink>
    </w:p>
    <w:p w14:paraId="0E4A0C53" w14:textId="0AD0C83A" w:rsidR="00891AAA" w:rsidRPr="00891AAA" w:rsidRDefault="003864C8" w:rsidP="006A76BA">
      <w:pPr>
        <w:numPr>
          <w:ilvl w:val="0"/>
          <w:numId w:val="26"/>
        </w:numPr>
        <w:contextualSpacing/>
        <w:divId w:val="1453354881"/>
      </w:pPr>
      <w:hyperlink w:anchor="_Link_from_the" w:history="1">
        <w:r w:rsidR="00891AAA" w:rsidRPr="00891AAA">
          <w:rPr>
            <w:color w:val="0000FF"/>
            <w:u w:val="single"/>
          </w:rPr>
          <w:t xml:space="preserve">Link to </w:t>
        </w:r>
        <w:r w:rsidR="00F4152B">
          <w:rPr>
            <w:color w:val="0000FF"/>
            <w:u w:val="single"/>
          </w:rPr>
          <w:t>Requests</w:t>
        </w:r>
      </w:hyperlink>
    </w:p>
    <w:p w14:paraId="49C7876C" w14:textId="069E044F" w:rsidR="00891AAA" w:rsidRPr="00891AAA" w:rsidRDefault="00891AAA" w:rsidP="00D61A96">
      <w:pPr>
        <w:pStyle w:val="Heading4"/>
        <w:divId w:val="1453354881"/>
      </w:pPr>
      <w:bookmarkStart w:id="171" w:name="_Sort_the_Widget"/>
      <w:bookmarkStart w:id="172" w:name="_Toc454378392"/>
      <w:bookmarkEnd w:id="171"/>
      <w:r w:rsidRPr="00891AAA">
        <w:t>Sort the List</w:t>
      </w:r>
      <w:bookmarkEnd w:id="172"/>
      <w:r w:rsidRPr="00891AAA">
        <w:t xml:space="preserve"> of </w:t>
      </w:r>
      <w:r w:rsidR="00F4152B">
        <w:t>Requests</w:t>
      </w:r>
    </w:p>
    <w:p w14:paraId="06A307B7" w14:textId="7717F6C1" w:rsidR="00891AAA" w:rsidRPr="00891AAA" w:rsidRDefault="00891AAA" w:rsidP="00891AAA">
      <w:pPr>
        <w:divId w:val="1453354881"/>
      </w:pPr>
      <w:r w:rsidRPr="00891AAA">
        <w:t xml:space="preserve">Arrange and locate content using Sort.  Sort is available in each data column of the </w:t>
      </w:r>
      <w:r w:rsidRPr="00891AAA">
        <w:rPr>
          <w:b/>
          <w:i/>
        </w:rPr>
        <w:t xml:space="preserve">My </w:t>
      </w:r>
      <w:r w:rsidR="00F4152B">
        <w:rPr>
          <w:b/>
          <w:i/>
        </w:rPr>
        <w:t>Requests</w:t>
      </w:r>
      <w:r w:rsidRPr="00891AAA">
        <w:t xml:space="preserve"> widget.</w:t>
      </w:r>
    </w:p>
    <w:p w14:paraId="376BA3EA" w14:textId="6D6242D2" w:rsidR="00891AAA" w:rsidRPr="00891AAA" w:rsidRDefault="00562788" w:rsidP="00891AAA">
      <w:pPr>
        <w:spacing w:before="100" w:beforeAutospacing="1" w:after="360"/>
        <w:ind w:left="810"/>
        <w:divId w:val="1453354881"/>
        <w:rPr>
          <w:rFonts w:ascii="Arial" w:hAnsi="Arial" w:cs="Arial"/>
          <w:color w:val="000000"/>
          <w:sz w:val="20"/>
          <w:szCs w:val="20"/>
        </w:rPr>
      </w:pPr>
      <w:r>
        <w:rPr>
          <w:rFonts w:ascii="Arial" w:hAnsi="Arial" w:cs="Arial"/>
          <w:noProof/>
          <w:color w:val="000000"/>
          <w:sz w:val="20"/>
          <w:szCs w:val="20"/>
        </w:rPr>
        <w:drawing>
          <wp:inline distT="0" distB="0" distL="0" distR="0" wp14:anchorId="53A7583A" wp14:editId="762AEAC6">
            <wp:extent cx="3017782" cy="167654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
                    <pic:cNvPicPr/>
                  </pic:nvPicPr>
                  <pic:blipFill>
                    <a:blip r:embed="rId89">
                      <a:extLst>
                        <a:ext uri="{28A0092B-C50C-407E-A947-70E740481C1C}">
                          <a14:useLocalDpi xmlns:a14="http://schemas.microsoft.com/office/drawing/2010/main" val="0"/>
                        </a:ext>
                      </a:extLst>
                    </a:blip>
                    <a:stretch>
                      <a:fillRect/>
                    </a:stretch>
                  </pic:blipFill>
                  <pic:spPr>
                    <a:xfrm>
                      <a:off x="0" y="0"/>
                      <a:ext cx="3017782" cy="1676545"/>
                    </a:xfrm>
                    <a:prstGeom prst="rect">
                      <a:avLst/>
                    </a:prstGeom>
                  </pic:spPr>
                </pic:pic>
              </a:graphicData>
            </a:graphic>
          </wp:inline>
        </w:drawing>
      </w:r>
    </w:p>
    <w:p w14:paraId="377C16D5" w14:textId="77777777" w:rsidR="00891AAA" w:rsidRPr="00891AAA" w:rsidRDefault="00891AAA" w:rsidP="006A76BA">
      <w:pPr>
        <w:numPr>
          <w:ilvl w:val="0"/>
          <w:numId w:val="21"/>
        </w:numPr>
        <w:spacing w:after="240"/>
        <w:divId w:val="1453354881"/>
      </w:pPr>
      <w:r w:rsidRPr="00891AAA">
        <w:t xml:space="preserve">To re-order the list, click the  </w:t>
      </w:r>
      <w:r w:rsidRPr="00891AAA">
        <w:rPr>
          <w:noProof/>
        </w:rPr>
        <w:drawing>
          <wp:inline distT="0" distB="0" distL="0" distR="0" wp14:anchorId="0E186212" wp14:editId="58770841">
            <wp:extent cx="152413" cy="99069"/>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
                    <pic:cNvPicPr/>
                  </pic:nvPicPr>
                  <pic:blipFill>
                    <a:blip r:embed="rId90">
                      <a:extLst>
                        <a:ext uri="{28A0092B-C50C-407E-A947-70E740481C1C}">
                          <a14:useLocalDpi xmlns:a14="http://schemas.microsoft.com/office/drawing/2010/main" val="0"/>
                        </a:ext>
                      </a:extLst>
                    </a:blip>
                    <a:stretch>
                      <a:fillRect/>
                    </a:stretch>
                  </pic:blipFill>
                  <pic:spPr>
                    <a:xfrm>
                      <a:off x="0" y="0"/>
                      <a:ext cx="152413" cy="99069"/>
                    </a:xfrm>
                    <a:prstGeom prst="rect">
                      <a:avLst/>
                    </a:prstGeom>
                  </pic:spPr>
                </pic:pic>
              </a:graphicData>
            </a:graphic>
          </wp:inline>
        </w:drawing>
      </w:r>
      <w:r w:rsidRPr="00891AAA">
        <w:t xml:space="preserve">  </w:t>
      </w:r>
      <w:r w:rsidRPr="00891AAA">
        <w:rPr>
          <w:b/>
        </w:rPr>
        <w:t>Disclosure</w:t>
      </w:r>
      <w:r w:rsidRPr="00891AAA">
        <w:t xml:space="preserve"> (down arrow) button in the column heading to open the selection box. </w:t>
      </w:r>
    </w:p>
    <w:p w14:paraId="2E84C684" w14:textId="2BE6561C" w:rsidR="00891AAA" w:rsidRPr="00891AAA" w:rsidRDefault="00891AAA" w:rsidP="006A76BA">
      <w:pPr>
        <w:numPr>
          <w:ilvl w:val="0"/>
          <w:numId w:val="21"/>
        </w:numPr>
        <w:contextualSpacing/>
        <w:divId w:val="1453354881"/>
      </w:pPr>
      <w:r w:rsidRPr="00891AAA">
        <w:t xml:space="preserve">Select the </w:t>
      </w:r>
      <w:r w:rsidR="0079573E">
        <w:t>request</w:t>
      </w:r>
      <w:r w:rsidRPr="00891AAA">
        <w:t>—ascending or descending—for re-displaying the list content.</w:t>
      </w:r>
    </w:p>
    <w:p w14:paraId="36C08753" w14:textId="77777777" w:rsidR="00891AAA" w:rsidRPr="00891AAA" w:rsidRDefault="00891AAA" w:rsidP="00D61A96">
      <w:pPr>
        <w:pStyle w:val="Heading4"/>
        <w:divId w:val="1453354881"/>
      </w:pPr>
      <w:bookmarkStart w:id="173" w:name="_Hide_a_List"/>
      <w:bookmarkEnd w:id="173"/>
      <w:r w:rsidRPr="00891AAA">
        <w:t>Hide a List Column</w:t>
      </w:r>
    </w:p>
    <w:p w14:paraId="13145F09" w14:textId="77777777" w:rsidR="00891AAA" w:rsidRPr="00891AAA" w:rsidRDefault="00891AAA" w:rsidP="006A76BA">
      <w:pPr>
        <w:numPr>
          <w:ilvl w:val="0"/>
          <w:numId w:val="20"/>
        </w:numPr>
        <w:spacing w:after="240"/>
        <w:divId w:val="1453354881"/>
      </w:pPr>
      <w:r w:rsidRPr="00891AAA">
        <w:t xml:space="preserve">Click the  </w:t>
      </w:r>
      <w:r w:rsidRPr="00891AAA">
        <w:rPr>
          <w:noProof/>
        </w:rPr>
        <w:drawing>
          <wp:inline distT="0" distB="0" distL="0" distR="0" wp14:anchorId="69849CE6" wp14:editId="1F8403FD">
            <wp:extent cx="152413" cy="99069"/>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
                    <pic:cNvPicPr/>
                  </pic:nvPicPr>
                  <pic:blipFill>
                    <a:blip r:embed="rId90">
                      <a:extLst>
                        <a:ext uri="{28A0092B-C50C-407E-A947-70E740481C1C}">
                          <a14:useLocalDpi xmlns:a14="http://schemas.microsoft.com/office/drawing/2010/main" val="0"/>
                        </a:ext>
                      </a:extLst>
                    </a:blip>
                    <a:stretch>
                      <a:fillRect/>
                    </a:stretch>
                  </pic:blipFill>
                  <pic:spPr>
                    <a:xfrm>
                      <a:off x="0" y="0"/>
                      <a:ext cx="152413" cy="99069"/>
                    </a:xfrm>
                    <a:prstGeom prst="rect">
                      <a:avLst/>
                    </a:prstGeom>
                  </pic:spPr>
                </pic:pic>
              </a:graphicData>
            </a:graphic>
          </wp:inline>
        </w:drawing>
      </w:r>
      <w:r w:rsidRPr="00891AAA">
        <w:t xml:space="preserve">  </w:t>
      </w:r>
      <w:r w:rsidRPr="00891AAA">
        <w:rPr>
          <w:b/>
        </w:rPr>
        <w:t>Disclosure</w:t>
      </w:r>
      <w:r w:rsidRPr="00891AAA">
        <w:t xml:space="preserve"> (down arrow) button in the column heading to open the selection box.</w:t>
      </w:r>
    </w:p>
    <w:p w14:paraId="0F8E949E" w14:textId="77777777" w:rsidR="00891AAA" w:rsidRPr="00891AAA" w:rsidRDefault="00891AAA" w:rsidP="006A76BA">
      <w:pPr>
        <w:numPr>
          <w:ilvl w:val="0"/>
          <w:numId w:val="20"/>
        </w:numPr>
        <w:spacing w:after="240"/>
        <w:divId w:val="1453354881"/>
      </w:pPr>
      <w:r w:rsidRPr="00891AAA">
        <w:t xml:space="preserve">To show the list </w:t>
      </w:r>
      <w:r w:rsidRPr="00891AAA">
        <w:rPr>
          <w:rFonts w:ascii="Arial" w:hAnsi="Arial" w:cs="Arial"/>
          <w:i/>
          <w:iCs/>
          <w:color w:val="000000"/>
          <w:sz w:val="20"/>
          <w:szCs w:val="20"/>
        </w:rPr>
        <w:t>without</w:t>
      </w:r>
      <w:r w:rsidRPr="00891AAA">
        <w:t xml:space="preserve"> the column, click </w:t>
      </w:r>
      <w:r w:rsidRPr="00891AAA">
        <w:rPr>
          <w:b/>
        </w:rPr>
        <w:t>Hide Column</w:t>
      </w:r>
      <w:r w:rsidRPr="00891AAA">
        <w:t>.</w:t>
      </w:r>
    </w:p>
    <w:p w14:paraId="6BE83BA6" w14:textId="1E20D88A" w:rsidR="00891AAA" w:rsidRPr="00891AAA" w:rsidRDefault="00891AAA" w:rsidP="006A76BA">
      <w:pPr>
        <w:numPr>
          <w:ilvl w:val="0"/>
          <w:numId w:val="20"/>
        </w:numPr>
        <w:contextualSpacing/>
        <w:divId w:val="1453354881"/>
      </w:pPr>
      <w:r w:rsidRPr="00891AAA">
        <w:t>To restore the column to view, click the</w:t>
      </w:r>
      <w:r w:rsidR="004F7AFD">
        <w:t xml:space="preserve"> widget</w:t>
      </w:r>
      <w:r w:rsidRPr="00891AAA">
        <w:t xml:space="preserve">  </w:t>
      </w:r>
      <w:r w:rsidRPr="00891AAA">
        <w:rPr>
          <w:noProof/>
        </w:rPr>
        <w:drawing>
          <wp:inline distT="0" distB="0" distL="0" distR="0" wp14:anchorId="2699D1FC" wp14:editId="7619788D">
            <wp:extent cx="137172" cy="129551"/>
            <wp:effectExtent l="0" t="0" r="0" b="381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
                    <pic:cNvPicPr/>
                  </pic:nvPicPr>
                  <pic:blipFill>
                    <a:blip r:embed="rId91">
                      <a:extLst>
                        <a:ext uri="{28A0092B-C50C-407E-A947-70E740481C1C}">
                          <a14:useLocalDpi xmlns:a14="http://schemas.microsoft.com/office/drawing/2010/main" val="0"/>
                        </a:ext>
                      </a:extLst>
                    </a:blip>
                    <a:stretch>
                      <a:fillRect/>
                    </a:stretch>
                  </pic:blipFill>
                  <pic:spPr>
                    <a:xfrm>
                      <a:off x="0" y="0"/>
                      <a:ext cx="137172" cy="129551"/>
                    </a:xfrm>
                    <a:prstGeom prst="rect">
                      <a:avLst/>
                    </a:prstGeom>
                  </pic:spPr>
                </pic:pic>
              </a:graphicData>
            </a:graphic>
          </wp:inline>
        </w:drawing>
      </w:r>
      <w:r w:rsidRPr="00891AAA">
        <w:t xml:space="preserve">  </w:t>
      </w:r>
      <w:r w:rsidRPr="00891AAA">
        <w:rPr>
          <w:b/>
        </w:rPr>
        <w:t>Reload</w:t>
      </w:r>
      <w:r w:rsidRPr="00891AAA">
        <w:t xml:space="preserve"> icon.</w:t>
      </w:r>
    </w:p>
    <w:p w14:paraId="47454FBB" w14:textId="77777777" w:rsidR="00891AAA" w:rsidRPr="00891AAA" w:rsidRDefault="00891AAA" w:rsidP="00D61A96">
      <w:pPr>
        <w:pStyle w:val="Heading4"/>
        <w:divId w:val="1453354881"/>
      </w:pPr>
      <w:bookmarkStart w:id="174" w:name="_Adjust_column_width"/>
      <w:bookmarkStart w:id="175" w:name="_Toc457391226"/>
      <w:bookmarkEnd w:id="174"/>
      <w:r w:rsidRPr="00891AAA">
        <w:t>Adjust column width</w:t>
      </w:r>
      <w:bookmarkEnd w:id="175"/>
    </w:p>
    <w:p w14:paraId="49109FA9" w14:textId="77777777" w:rsidR="00891AAA" w:rsidRPr="00891AAA" w:rsidRDefault="00891AAA" w:rsidP="00891AAA">
      <w:pPr>
        <w:divId w:val="1453354881"/>
      </w:pPr>
      <w:r w:rsidRPr="00891AAA">
        <w:t>You can widen (or narrow) the size of any column in the results list.</w:t>
      </w:r>
    </w:p>
    <w:p w14:paraId="1DC9F15C" w14:textId="77777777" w:rsidR="00891AAA" w:rsidRPr="00891AAA" w:rsidRDefault="00891AAA" w:rsidP="006A76BA">
      <w:pPr>
        <w:numPr>
          <w:ilvl w:val="0"/>
          <w:numId w:val="27"/>
        </w:numPr>
        <w:spacing w:after="240"/>
        <w:divId w:val="1453354881"/>
      </w:pPr>
      <w:r w:rsidRPr="00891AAA">
        <w:t>In the header row at the top of the list, place the cursor on the column border.  The cursor will change to a double line.</w:t>
      </w:r>
    </w:p>
    <w:p w14:paraId="673D1D87" w14:textId="3E822C7D" w:rsidR="00891AAA" w:rsidRPr="00891AAA" w:rsidRDefault="00562788" w:rsidP="00891AAA">
      <w:pPr>
        <w:spacing w:after="360"/>
        <w:ind w:left="1080"/>
        <w:divId w:val="1453354881"/>
      </w:pPr>
      <w:r>
        <w:rPr>
          <w:noProof/>
        </w:rPr>
        <w:drawing>
          <wp:inline distT="0" distB="0" distL="0" distR="0" wp14:anchorId="2A8096C9" wp14:editId="46E12E63">
            <wp:extent cx="3154953" cy="2362405"/>
            <wp:effectExtent l="0" t="0" r="762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
                    <pic:cNvPicPr/>
                  </pic:nvPicPr>
                  <pic:blipFill>
                    <a:blip r:embed="rId92">
                      <a:extLst>
                        <a:ext uri="{28A0092B-C50C-407E-A947-70E740481C1C}">
                          <a14:useLocalDpi xmlns:a14="http://schemas.microsoft.com/office/drawing/2010/main" val="0"/>
                        </a:ext>
                      </a:extLst>
                    </a:blip>
                    <a:stretch>
                      <a:fillRect/>
                    </a:stretch>
                  </pic:blipFill>
                  <pic:spPr>
                    <a:xfrm>
                      <a:off x="0" y="0"/>
                      <a:ext cx="3154953" cy="2362405"/>
                    </a:xfrm>
                    <a:prstGeom prst="rect">
                      <a:avLst/>
                    </a:prstGeom>
                  </pic:spPr>
                </pic:pic>
              </a:graphicData>
            </a:graphic>
          </wp:inline>
        </w:drawing>
      </w:r>
    </w:p>
    <w:p w14:paraId="2EA2AC58" w14:textId="77777777" w:rsidR="00891AAA" w:rsidRPr="00891AAA" w:rsidRDefault="00891AAA" w:rsidP="006A76BA">
      <w:pPr>
        <w:numPr>
          <w:ilvl w:val="0"/>
          <w:numId w:val="27"/>
        </w:numPr>
        <w:contextualSpacing/>
        <w:divId w:val="1453354881"/>
      </w:pPr>
      <w:r w:rsidRPr="00891AAA">
        <w:t>Drag the line to the right or left to adjust the width.</w:t>
      </w:r>
    </w:p>
    <w:p w14:paraId="31BA7FD1" w14:textId="77777777" w:rsidR="00891AAA" w:rsidRPr="00891AAA" w:rsidRDefault="00891AAA" w:rsidP="00D61A96">
      <w:pPr>
        <w:pStyle w:val="Heading4"/>
        <w:divId w:val="1453354881"/>
      </w:pPr>
      <w:bookmarkStart w:id="176" w:name="_Change_the_Default"/>
      <w:bookmarkStart w:id="177" w:name="_Change_the_List"/>
      <w:bookmarkStart w:id="178" w:name="_Toc454378393"/>
      <w:bookmarkEnd w:id="176"/>
      <w:bookmarkEnd w:id="177"/>
      <w:r w:rsidRPr="00891AAA">
        <w:t xml:space="preserve">Change the </w:t>
      </w:r>
      <w:bookmarkEnd w:id="178"/>
      <w:r w:rsidRPr="00891AAA">
        <w:t>List Size Display</w:t>
      </w:r>
    </w:p>
    <w:p w14:paraId="5AC63237" w14:textId="03100AA7" w:rsidR="00891AAA" w:rsidRPr="00891AAA" w:rsidRDefault="00891AAA" w:rsidP="00891AAA">
      <w:pPr>
        <w:divId w:val="1453354881"/>
      </w:pPr>
      <w:r w:rsidRPr="00891AAA">
        <w:t xml:space="preserve">The default number of items showing on each page of the </w:t>
      </w:r>
      <w:r w:rsidR="00F4152B">
        <w:t>Requests</w:t>
      </w:r>
      <w:r w:rsidRPr="00891AAA">
        <w:t xml:space="preserve"> widget list is 25.  To view item 26, you must navigate to the next page.</w:t>
      </w:r>
    </w:p>
    <w:p w14:paraId="00815827" w14:textId="1975546E" w:rsidR="00891AAA" w:rsidRPr="00891AAA" w:rsidRDefault="00891AAA" w:rsidP="006A76BA">
      <w:pPr>
        <w:numPr>
          <w:ilvl w:val="0"/>
          <w:numId w:val="22"/>
        </w:numPr>
        <w:spacing w:after="240"/>
        <w:divId w:val="1453354881"/>
      </w:pPr>
      <w:r w:rsidRPr="00891AAA">
        <w:t xml:space="preserve">To increase (or decrease) the number </w:t>
      </w:r>
      <w:r w:rsidR="004F7AFD">
        <w:t xml:space="preserve">of </w:t>
      </w:r>
      <w:r w:rsidR="00F4152B">
        <w:t>requests</w:t>
      </w:r>
      <w:r w:rsidRPr="00891AAA">
        <w:t xml:space="preserve"> you want to see on each screen (page), scroll to the bottom of the widget list.</w:t>
      </w:r>
    </w:p>
    <w:p w14:paraId="7D1F806B" w14:textId="4534B670" w:rsidR="00891AAA" w:rsidRPr="00891AAA" w:rsidRDefault="00425111" w:rsidP="00891AAA">
      <w:pPr>
        <w:spacing w:after="360"/>
        <w:ind w:left="810"/>
        <w:divId w:val="1453354881"/>
      </w:pPr>
      <w:r>
        <w:rPr>
          <w:noProof/>
        </w:rPr>
        <w:drawing>
          <wp:inline distT="0" distB="0" distL="0" distR="0" wp14:anchorId="56375ED4" wp14:editId="5DB6668A">
            <wp:extent cx="4084674" cy="3977985"/>
            <wp:effectExtent l="0" t="0" r="0" b="381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
                    <pic:cNvPicPr/>
                  </pic:nvPicPr>
                  <pic:blipFill>
                    <a:blip r:embed="rId93">
                      <a:extLst>
                        <a:ext uri="{28A0092B-C50C-407E-A947-70E740481C1C}">
                          <a14:useLocalDpi xmlns:a14="http://schemas.microsoft.com/office/drawing/2010/main" val="0"/>
                        </a:ext>
                      </a:extLst>
                    </a:blip>
                    <a:stretch>
                      <a:fillRect/>
                    </a:stretch>
                  </pic:blipFill>
                  <pic:spPr>
                    <a:xfrm>
                      <a:off x="0" y="0"/>
                      <a:ext cx="4084674" cy="3977985"/>
                    </a:xfrm>
                    <a:prstGeom prst="rect">
                      <a:avLst/>
                    </a:prstGeom>
                  </pic:spPr>
                </pic:pic>
              </a:graphicData>
            </a:graphic>
          </wp:inline>
        </w:drawing>
      </w:r>
    </w:p>
    <w:p w14:paraId="3C8E882D" w14:textId="77777777" w:rsidR="00891AAA" w:rsidRPr="00891AAA" w:rsidRDefault="00891AAA" w:rsidP="006A76BA">
      <w:pPr>
        <w:numPr>
          <w:ilvl w:val="0"/>
          <w:numId w:val="22"/>
        </w:numPr>
        <w:spacing w:after="360"/>
        <w:divId w:val="1453354881"/>
      </w:pPr>
      <w:r w:rsidRPr="00891AAA">
        <w:t xml:space="preserve">Next to the </w:t>
      </w:r>
      <w:r w:rsidRPr="00891AAA">
        <w:rPr>
          <w:i/>
        </w:rPr>
        <w:t>items per page</w:t>
      </w:r>
      <w:r w:rsidRPr="00891AAA">
        <w:t xml:space="preserve"> label, click the  </w:t>
      </w:r>
      <w:r w:rsidRPr="00891AAA">
        <w:rPr>
          <w:noProof/>
        </w:rPr>
        <w:drawing>
          <wp:inline distT="0" distB="0" distL="0" distR="0" wp14:anchorId="57D992EC" wp14:editId="50E65727">
            <wp:extent cx="152413" cy="99069"/>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
                    <pic:cNvPicPr/>
                  </pic:nvPicPr>
                  <pic:blipFill>
                    <a:blip r:embed="rId90">
                      <a:extLst>
                        <a:ext uri="{28A0092B-C50C-407E-A947-70E740481C1C}">
                          <a14:useLocalDpi xmlns:a14="http://schemas.microsoft.com/office/drawing/2010/main" val="0"/>
                        </a:ext>
                      </a:extLst>
                    </a:blip>
                    <a:stretch>
                      <a:fillRect/>
                    </a:stretch>
                  </pic:blipFill>
                  <pic:spPr>
                    <a:xfrm>
                      <a:off x="0" y="0"/>
                      <a:ext cx="152413" cy="99069"/>
                    </a:xfrm>
                    <a:prstGeom prst="rect">
                      <a:avLst/>
                    </a:prstGeom>
                  </pic:spPr>
                </pic:pic>
              </a:graphicData>
            </a:graphic>
          </wp:inline>
        </w:drawing>
      </w:r>
      <w:r w:rsidRPr="00891AAA">
        <w:t xml:space="preserve">  </w:t>
      </w:r>
      <w:r w:rsidRPr="00891AAA">
        <w:rPr>
          <w:b/>
        </w:rPr>
        <w:t>Disclosure</w:t>
      </w:r>
      <w:r w:rsidRPr="00891AAA">
        <w:t xml:space="preserve"> (down arrow) button in the column heading to open the selection list.</w:t>
      </w:r>
    </w:p>
    <w:p w14:paraId="430AFCBD" w14:textId="686D41F9" w:rsidR="00891AAA" w:rsidRPr="00891AAA" w:rsidRDefault="00425111" w:rsidP="00891AAA">
      <w:pPr>
        <w:spacing w:after="0"/>
        <w:ind w:left="806"/>
        <w:divId w:val="1453354881"/>
      </w:pPr>
      <w:r>
        <w:rPr>
          <w:noProof/>
        </w:rPr>
        <w:drawing>
          <wp:inline distT="0" distB="0" distL="0" distR="0" wp14:anchorId="0AC14B2D" wp14:editId="4975EE4B">
            <wp:extent cx="4107536" cy="1265030"/>
            <wp:effectExtent l="0" t="0" r="762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
                    <pic:cNvPicPr/>
                  </pic:nvPicPr>
                  <pic:blipFill>
                    <a:blip r:embed="rId94">
                      <a:extLst>
                        <a:ext uri="{28A0092B-C50C-407E-A947-70E740481C1C}">
                          <a14:useLocalDpi xmlns:a14="http://schemas.microsoft.com/office/drawing/2010/main" val="0"/>
                        </a:ext>
                      </a:extLst>
                    </a:blip>
                    <a:stretch>
                      <a:fillRect/>
                    </a:stretch>
                  </pic:blipFill>
                  <pic:spPr>
                    <a:xfrm>
                      <a:off x="0" y="0"/>
                      <a:ext cx="4107536" cy="1265030"/>
                    </a:xfrm>
                    <a:prstGeom prst="rect">
                      <a:avLst/>
                    </a:prstGeom>
                  </pic:spPr>
                </pic:pic>
              </a:graphicData>
            </a:graphic>
          </wp:inline>
        </w:drawing>
      </w:r>
    </w:p>
    <w:p w14:paraId="178EC910" w14:textId="4915902F" w:rsidR="00891AAA" w:rsidRPr="00891AAA" w:rsidRDefault="00891AAA" w:rsidP="00891AAA">
      <w:pPr>
        <w:spacing w:after="240"/>
        <w:ind w:left="810"/>
        <w:divId w:val="1453354881"/>
      </w:pPr>
      <w:r w:rsidRPr="00891AAA">
        <w:t xml:space="preserve">The default display setting for the </w:t>
      </w:r>
      <w:r w:rsidR="00F4152B">
        <w:t>Requests</w:t>
      </w:r>
      <w:r w:rsidRPr="00891AAA">
        <w:t xml:space="preserve"> list is 25 items per page. You can change the count to 50 or 75.</w:t>
      </w:r>
    </w:p>
    <w:p w14:paraId="5BC41B97" w14:textId="77777777" w:rsidR="00891AAA" w:rsidRPr="00891AAA" w:rsidRDefault="00891AAA" w:rsidP="006A76BA">
      <w:pPr>
        <w:numPr>
          <w:ilvl w:val="0"/>
          <w:numId w:val="22"/>
        </w:numPr>
        <w:spacing w:after="360"/>
        <w:divId w:val="1453354881"/>
      </w:pPr>
      <w:r w:rsidRPr="00891AAA">
        <w:t>Click to select a new count.  The selection dropdown closes and the list length adjusts to the new size.</w:t>
      </w:r>
    </w:p>
    <w:p w14:paraId="0D635337" w14:textId="77777777" w:rsidR="00891AAA" w:rsidRPr="00891AAA" w:rsidRDefault="00891AAA" w:rsidP="00891AAA">
      <w:pPr>
        <w:spacing w:before="100" w:beforeAutospacing="1" w:after="100" w:afterAutospacing="1"/>
        <w:ind w:left="450"/>
        <w:divId w:val="1453354881"/>
        <w:rPr>
          <w:rFonts w:ascii="Arial" w:hAnsi="Arial" w:cs="Arial"/>
          <w:color w:val="000000"/>
          <w:sz w:val="20"/>
          <w:szCs w:val="20"/>
        </w:rPr>
      </w:pPr>
      <w:r w:rsidRPr="00891AAA">
        <w:rPr>
          <w:rFonts w:ascii="Arial" w:hAnsi="Arial" w:cs="Arial"/>
          <w:noProof/>
          <w:color w:val="000000"/>
          <w:sz w:val="20"/>
          <w:szCs w:val="20"/>
        </w:rPr>
        <w:drawing>
          <wp:anchor distT="0" distB="0" distL="114300" distR="114300" simplePos="0" relativeHeight="251677696" behindDoc="0" locked="0" layoutInCell="1" allowOverlap="1" wp14:anchorId="73EA95DD" wp14:editId="098446FC">
            <wp:simplePos x="0" y="0"/>
            <wp:positionH relativeFrom="column">
              <wp:posOffset>502920</wp:posOffset>
            </wp:positionH>
            <wp:positionV relativeFrom="paragraph">
              <wp:posOffset>10795</wp:posOffset>
            </wp:positionV>
            <wp:extent cx="265176" cy="246888"/>
            <wp:effectExtent l="0" t="0" r="1905" b="1270"/>
            <wp:wrapSquare wrapText="bothSides"/>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5176" cy="2468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91AAA">
        <w:rPr>
          <w:rFonts w:ascii="Arial" w:hAnsi="Arial" w:cs="Arial"/>
          <w:noProof/>
          <w:color w:val="000000"/>
          <w:sz w:val="20"/>
          <w:szCs w:val="20"/>
        </w:rPr>
        <mc:AlternateContent>
          <mc:Choice Requires="wps">
            <w:drawing>
              <wp:inline distT="0" distB="0" distL="0" distR="0" wp14:anchorId="32A3E33A" wp14:editId="5450EBF4">
                <wp:extent cx="4107180" cy="563880"/>
                <wp:effectExtent l="0" t="0" r="0" b="7620"/>
                <wp:docPr id="237" name="Text Box 237"/>
                <wp:cNvGraphicFramePr/>
                <a:graphic xmlns:a="http://schemas.openxmlformats.org/drawingml/2006/main">
                  <a:graphicData uri="http://schemas.microsoft.com/office/word/2010/wordprocessingShape">
                    <wps:wsp>
                      <wps:cNvSpPr txBox="1"/>
                      <wps:spPr>
                        <a:xfrm>
                          <a:off x="0" y="0"/>
                          <a:ext cx="4107180" cy="563880"/>
                        </a:xfrm>
                        <a:prstGeom prst="rect">
                          <a:avLst/>
                        </a:prstGeom>
                        <a:noFill/>
                        <a:ln w="6350">
                          <a:noFill/>
                        </a:ln>
                        <a:effectLst/>
                      </wps:spPr>
                      <wps:txbx>
                        <w:txbxContent>
                          <w:p w14:paraId="4ED2B57D" w14:textId="77777777" w:rsidR="003864C8" w:rsidRPr="00A00EFE" w:rsidRDefault="003864C8" w:rsidP="00891AAA">
                            <w:pPr>
                              <w:pBdr>
                                <w:bottom w:val="single" w:sz="6" w:space="8" w:color="009999"/>
                              </w:pBdr>
                              <w:rPr>
                                <w:rFonts w:ascii="Arial" w:hAnsi="Arial" w:cs="Arial"/>
                                <w:sz w:val="20"/>
                                <w:szCs w:val="20"/>
                              </w:rPr>
                            </w:pPr>
                            <w:r>
                              <w:rPr>
                                <w:rFonts w:ascii="Arial" w:hAnsi="Arial" w:cs="Arial"/>
                                <w:sz w:val="20"/>
                                <w:szCs w:val="20"/>
                              </w:rPr>
                              <w:t>You can change the l</w:t>
                            </w:r>
                            <w:r w:rsidRPr="00705B85">
                              <w:rPr>
                                <w:rFonts w:ascii="Arial" w:hAnsi="Arial" w:cs="Arial"/>
                                <w:sz w:val="20"/>
                                <w:szCs w:val="20"/>
                              </w:rPr>
                              <w:t xml:space="preserve">ist item </w:t>
                            </w:r>
                            <w:r>
                              <w:rPr>
                                <w:rFonts w:ascii="Arial" w:hAnsi="Arial" w:cs="Arial"/>
                                <w:sz w:val="20"/>
                                <w:szCs w:val="20"/>
                              </w:rPr>
                              <w:t>size</w:t>
                            </w:r>
                            <w:r w:rsidRPr="00705B85">
                              <w:rPr>
                                <w:rFonts w:ascii="Arial" w:hAnsi="Arial" w:cs="Arial"/>
                                <w:sz w:val="20"/>
                                <w:szCs w:val="20"/>
                              </w:rPr>
                              <w:t xml:space="preserve"> at any time.  It is not necessary to enable the dashboard edit mode.</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a:graphicData>
                </a:graphic>
              </wp:inline>
            </w:drawing>
          </mc:Choice>
          <mc:Fallback>
            <w:pict>
              <v:shape w14:anchorId="32A3E33A" id="Text Box 237" o:spid="_x0000_s1039" type="#_x0000_t202" style="width:323.4pt;height:4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" filled="f" stroked="f" strokeweight=".5pt">
                <v:textbox inset=",7.2pt,,0">
                  <w:txbxContent>
                    <w:p w14:paraId="4ED2B57D" w14:textId="77777777" w:rsidR="003864C8" w:rsidRPr="00A00EFE" w:rsidRDefault="003864C8" w:rsidP="00891AAA">
                      <w:pPr>
                        <w:pBdr>
                          <w:bottom w:val="single" w:sz="6" w:space="8" w:color="009999"/>
                        </w:pBdr>
                        <w:rPr>
                          <w:rFonts w:ascii="Arial" w:hAnsi="Arial" w:cs="Arial"/>
                          <w:sz w:val="20"/>
                          <w:szCs w:val="20"/>
                        </w:rPr>
                      </w:pPr>
                      <w:r>
                        <w:rPr>
                          <w:rFonts w:ascii="Arial" w:hAnsi="Arial" w:cs="Arial"/>
                          <w:sz w:val="20"/>
                          <w:szCs w:val="20"/>
                        </w:rPr>
                        <w:t>You can change the l</w:t>
                      </w:r>
                      <w:r w:rsidRPr="00705B85">
                        <w:rPr>
                          <w:rFonts w:ascii="Arial" w:hAnsi="Arial" w:cs="Arial"/>
                          <w:sz w:val="20"/>
                          <w:szCs w:val="20"/>
                        </w:rPr>
                        <w:t xml:space="preserve">ist item </w:t>
                      </w:r>
                      <w:r>
                        <w:rPr>
                          <w:rFonts w:ascii="Arial" w:hAnsi="Arial" w:cs="Arial"/>
                          <w:sz w:val="20"/>
                          <w:szCs w:val="20"/>
                        </w:rPr>
                        <w:t>size</w:t>
                      </w:r>
                      <w:r w:rsidRPr="00705B85">
                        <w:rPr>
                          <w:rFonts w:ascii="Arial" w:hAnsi="Arial" w:cs="Arial"/>
                          <w:sz w:val="20"/>
                          <w:szCs w:val="20"/>
                        </w:rPr>
                        <w:t xml:space="preserve"> at any time.  It is not necessary to enable the dashboard edit mode.</w:t>
                      </w:r>
                    </w:p>
                  </w:txbxContent>
                </v:textbox>
                <w10:anchorlock/>
              </v:shape>
            </w:pict>
          </mc:Fallback>
        </mc:AlternateContent>
      </w:r>
    </w:p>
    <w:p w14:paraId="367C12EA" w14:textId="77777777" w:rsidR="00891AAA" w:rsidRPr="00891AAA" w:rsidRDefault="00891AAA" w:rsidP="00D61A96">
      <w:pPr>
        <w:pStyle w:val="Heading4"/>
        <w:divId w:val="1453354881"/>
      </w:pPr>
      <w:bookmarkStart w:id="179" w:name="_Navigate_the_List"/>
      <w:bookmarkStart w:id="180" w:name="_Toc454378394"/>
      <w:bookmarkEnd w:id="179"/>
      <w:r w:rsidRPr="00891AAA">
        <w:t>Navigate the List Pages</w:t>
      </w:r>
      <w:bookmarkEnd w:id="180"/>
    </w:p>
    <w:p w14:paraId="50EE5BBF" w14:textId="77777777" w:rsidR="00891AAA" w:rsidRPr="00891AAA" w:rsidRDefault="00891AAA" w:rsidP="00891AAA">
      <w:pPr>
        <w:spacing w:after="360"/>
        <w:divId w:val="1453354881"/>
      </w:pPr>
      <w:r w:rsidRPr="00891AAA">
        <w:t xml:space="preserve">To move between pages in the widget, use to </w:t>
      </w:r>
      <w:r w:rsidRPr="00891AAA">
        <w:rPr>
          <w:b/>
          <w:i/>
          <w:noProof/>
        </w:rPr>
        <w:t>GoTo</w:t>
      </w:r>
      <w:r w:rsidRPr="00891AAA">
        <w:rPr>
          <w:i/>
          <w:noProof/>
        </w:rPr>
        <w:t xml:space="preserve"> </w:t>
      </w:r>
      <w:r w:rsidRPr="00891AAA">
        <w:t>arrows at the bottom of the list.</w:t>
      </w:r>
    </w:p>
    <w:p w14:paraId="634285D4" w14:textId="286CD9EE" w:rsidR="00891AAA" w:rsidRPr="00891AAA" w:rsidRDefault="00425111" w:rsidP="00891AAA">
      <w:pPr>
        <w:spacing w:after="360"/>
        <w:ind w:left="810"/>
        <w:divId w:val="1453354881"/>
      </w:pPr>
      <w:r>
        <w:rPr>
          <w:noProof/>
        </w:rPr>
        <w:drawing>
          <wp:inline distT="0" distB="0" distL="0" distR="0" wp14:anchorId="7D40B153" wp14:editId="4A6B2689">
            <wp:extent cx="3955123" cy="960203"/>
            <wp:effectExtent l="0" t="0" r="762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
                    <pic:cNvPicPr/>
                  </pic:nvPicPr>
                  <pic:blipFill>
                    <a:blip r:embed="rId95">
                      <a:extLst>
                        <a:ext uri="{BEBA8EAE-BF5A-486C-A8C5-ECC9F3942E4B}">
                          <a14:imgProps xmlns:a14="http://schemas.microsoft.com/office/drawing/2010/main">
                            <a14:imgLayer r:embed="rId9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955123" cy="960203"/>
                    </a:xfrm>
                    <a:prstGeom prst="rect">
                      <a:avLst/>
                    </a:prstGeom>
                  </pic:spPr>
                </pic:pic>
              </a:graphicData>
            </a:graphic>
          </wp:inline>
        </w:drawing>
      </w:r>
    </w:p>
    <w:p w14:paraId="0A14EEE2" w14:textId="16046BAD" w:rsidR="00891AAA" w:rsidRPr="00891AAA" w:rsidRDefault="004F7AFD" w:rsidP="006A76BA">
      <w:pPr>
        <w:numPr>
          <w:ilvl w:val="0"/>
          <w:numId w:val="23"/>
        </w:numPr>
        <w:spacing w:after="240"/>
        <w:divId w:val="1453354881"/>
      </w:pPr>
      <w:r>
        <w:t>Page forward</w:t>
      </w:r>
      <w:r w:rsidR="00891AAA" w:rsidRPr="00891AAA">
        <w:t xml:space="preserve">: Click  </w:t>
      </w:r>
      <w:r w:rsidR="00891AAA" w:rsidRPr="00891AAA">
        <w:rPr>
          <w:sz w:val="20"/>
          <w:szCs w:val="20"/>
        </w:rPr>
        <w:sym w:font="Wingdings 3" w:char="F075"/>
      </w:r>
      <w:r w:rsidR="00891AAA" w:rsidRPr="00891AAA">
        <w:t xml:space="preserve">  </w:t>
      </w:r>
      <w:r w:rsidR="00891AAA" w:rsidRPr="00891AAA">
        <w:rPr>
          <w:noProof/>
        </w:rPr>
        <w:t>to</w:t>
      </w:r>
      <w:r w:rsidR="00891AAA" w:rsidRPr="00891AAA">
        <w:t xml:space="preserve"> open the next page, </w:t>
      </w:r>
      <w:r w:rsidR="00891AAA" w:rsidRPr="00891AAA">
        <w:rPr>
          <w:noProof/>
        </w:rPr>
        <w:t xml:space="preserve">or  </w:t>
      </w:r>
      <w:r w:rsidR="00891AAA" w:rsidRPr="00891AAA">
        <w:rPr>
          <w:noProof/>
          <w:sz w:val="20"/>
          <w:szCs w:val="20"/>
        </w:rPr>
        <w:sym w:font="Wingdings 3" w:char="F075"/>
      </w:r>
      <w:r w:rsidR="00891AAA" w:rsidRPr="00891AAA">
        <w:rPr>
          <w:b/>
          <w:noProof/>
          <w:sz w:val="20"/>
          <w:szCs w:val="20"/>
        </w:rPr>
        <w:t>|</w:t>
      </w:r>
      <w:r w:rsidR="00891AAA" w:rsidRPr="00891AAA">
        <w:rPr>
          <w:noProof/>
        </w:rPr>
        <w:t xml:space="preserve">  to </w:t>
      </w:r>
      <w:r w:rsidR="00891AAA" w:rsidRPr="00891AAA">
        <w:t>go to the last page of the list.</w:t>
      </w:r>
    </w:p>
    <w:p w14:paraId="601D17E9" w14:textId="167D97A3" w:rsidR="00891AAA" w:rsidRPr="00891AAA" w:rsidRDefault="004F7AFD" w:rsidP="006A76BA">
      <w:pPr>
        <w:numPr>
          <w:ilvl w:val="0"/>
          <w:numId w:val="23"/>
        </w:numPr>
        <w:contextualSpacing/>
        <w:divId w:val="1453354881"/>
      </w:pPr>
      <w:r>
        <w:t>Page backwards</w:t>
      </w:r>
      <w:r w:rsidR="00891AAA" w:rsidRPr="00891AAA">
        <w:t xml:space="preserve">: Click  </w:t>
      </w:r>
      <w:r w:rsidR="00891AAA" w:rsidRPr="00891AAA">
        <w:rPr>
          <w:rFonts w:cs="Arial"/>
          <w:b/>
          <w:bCs/>
          <w:color w:val="000000"/>
          <w:sz w:val="20"/>
          <w:szCs w:val="20"/>
        </w:rPr>
        <w:sym w:font="Wingdings 3" w:char="F074"/>
      </w:r>
      <w:r w:rsidR="00891AAA" w:rsidRPr="00891AAA">
        <w:rPr>
          <w:sz w:val="20"/>
          <w:szCs w:val="20"/>
        </w:rPr>
        <w:t xml:space="preserve">  </w:t>
      </w:r>
      <w:r w:rsidR="00891AAA" w:rsidRPr="00891AAA">
        <w:t xml:space="preserve">to open the previous page, or </w:t>
      </w:r>
      <w:r w:rsidR="00891AAA" w:rsidRPr="00891AAA">
        <w:rPr>
          <w:b/>
          <w:noProof/>
          <w:sz w:val="20"/>
          <w:szCs w:val="20"/>
        </w:rPr>
        <w:t>|</w:t>
      </w:r>
      <w:r w:rsidR="00891AAA" w:rsidRPr="00891AAA">
        <w:rPr>
          <w:rFonts w:cs="Arial"/>
          <w:b/>
          <w:bCs/>
          <w:color w:val="000000"/>
          <w:sz w:val="20"/>
          <w:szCs w:val="20"/>
        </w:rPr>
        <w:sym w:font="Wingdings 3" w:char="F074"/>
      </w:r>
      <w:r w:rsidR="00891AAA" w:rsidRPr="00891AAA">
        <w:rPr>
          <w:rFonts w:ascii="Arial" w:hAnsi="Arial" w:cs="Arial"/>
          <w:b/>
          <w:bCs/>
          <w:color w:val="000000"/>
          <w:sz w:val="20"/>
          <w:szCs w:val="20"/>
        </w:rPr>
        <w:t xml:space="preserve"> </w:t>
      </w:r>
      <w:r w:rsidR="00891AAA" w:rsidRPr="00891AAA">
        <w:t xml:space="preserve"> or to return to the first page of the list.</w:t>
      </w:r>
    </w:p>
    <w:p w14:paraId="572B2E3E" w14:textId="77777777" w:rsidR="00891AAA" w:rsidRPr="00891AAA" w:rsidRDefault="00891AAA" w:rsidP="00D61A96">
      <w:pPr>
        <w:pStyle w:val="Heading4"/>
        <w:divId w:val="1453354881"/>
      </w:pPr>
      <w:bookmarkStart w:id="181" w:name="_Refresh_Widget_Content"/>
      <w:bookmarkStart w:id="182" w:name="_Toc454378395"/>
      <w:bookmarkEnd w:id="181"/>
      <w:r w:rsidRPr="00891AAA">
        <w:t>Refresh Widget Content</w:t>
      </w:r>
      <w:bookmarkEnd w:id="182"/>
    </w:p>
    <w:p w14:paraId="2E99F03E" w14:textId="77777777" w:rsidR="00891AAA" w:rsidRPr="00891AAA" w:rsidRDefault="00891AAA" w:rsidP="00891AAA">
      <w:pPr>
        <w:spacing w:after="240"/>
        <w:divId w:val="1453354881"/>
      </w:pPr>
      <w:r w:rsidRPr="00891AAA">
        <w:t>Use the Reload (refresh) action to update content with the latest information.</w:t>
      </w:r>
    </w:p>
    <w:p w14:paraId="62A24DB1" w14:textId="0EB5F397" w:rsidR="00891AAA" w:rsidRPr="00891AAA" w:rsidRDefault="00794DBA" w:rsidP="00891AAA">
      <w:pPr>
        <w:spacing w:before="100" w:beforeAutospacing="1" w:after="360"/>
        <w:ind w:left="634"/>
        <w:divId w:val="1453354881"/>
        <w:rPr>
          <w:rFonts w:ascii="Arial" w:hAnsi="Arial" w:cs="Arial"/>
          <w:color w:val="000000"/>
          <w:sz w:val="20"/>
          <w:szCs w:val="20"/>
        </w:rPr>
      </w:pPr>
      <w:r>
        <w:rPr>
          <w:rFonts w:ascii="Arial" w:hAnsi="Arial" w:cs="Arial"/>
          <w:noProof/>
          <w:color w:val="000000"/>
          <w:sz w:val="20"/>
          <w:szCs w:val="20"/>
        </w:rPr>
        <w:drawing>
          <wp:inline distT="0" distB="0" distL="0" distR="0" wp14:anchorId="4264725F" wp14:editId="2A6BE9AD">
            <wp:extent cx="3810330" cy="381033"/>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
                    <pic:cNvPicPr/>
                  </pic:nvPicPr>
                  <pic:blipFill>
                    <a:blip r:embed="rId97">
                      <a:extLst>
                        <a:ext uri="{28A0092B-C50C-407E-A947-70E740481C1C}">
                          <a14:useLocalDpi xmlns:a14="http://schemas.microsoft.com/office/drawing/2010/main" val="0"/>
                        </a:ext>
                      </a:extLst>
                    </a:blip>
                    <a:stretch>
                      <a:fillRect/>
                    </a:stretch>
                  </pic:blipFill>
                  <pic:spPr>
                    <a:xfrm>
                      <a:off x="0" y="0"/>
                      <a:ext cx="3810330" cy="381033"/>
                    </a:xfrm>
                    <a:prstGeom prst="rect">
                      <a:avLst/>
                    </a:prstGeom>
                  </pic:spPr>
                </pic:pic>
              </a:graphicData>
            </a:graphic>
          </wp:inline>
        </w:drawing>
      </w:r>
    </w:p>
    <w:p w14:paraId="078B70F9" w14:textId="77777777" w:rsidR="00891AAA" w:rsidRPr="00891AAA" w:rsidRDefault="00891AAA" w:rsidP="00891AAA">
      <w:pPr>
        <w:spacing w:after="360"/>
        <w:divId w:val="1453354881"/>
      </w:pPr>
      <w:r w:rsidRPr="00891AAA">
        <w:t xml:space="preserve">Click </w:t>
      </w:r>
      <w:r w:rsidRPr="00891AAA">
        <w:rPr>
          <w:noProof/>
        </w:rPr>
        <w:t xml:space="preserve">the  </w:t>
      </w:r>
      <w:r w:rsidRPr="00891AAA">
        <w:rPr>
          <w:noProof/>
        </w:rPr>
        <w:drawing>
          <wp:inline distT="0" distB="0" distL="0" distR="0" wp14:anchorId="02154247" wp14:editId="049C5A7E">
            <wp:extent cx="128016" cy="118872"/>
            <wp:effectExtent l="0" t="0" r="5715" b="0"/>
            <wp:docPr id="278" name="Picture 278" descr="C:\5335325037da88e950d97b4e2f25dc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5335325037da88e950d97b4e2f25dc7a"/>
                    <pic:cNvPicPr>
                      <a:picLocks noChangeAspect="1" noChangeArrowheads="1"/>
                    </pic:cNvPicPr>
                  </pic:nvPicPr>
                  <pic:blipFill>
                    <a:blip r:embed="rId98">
                      <a:extLst>
                        <a:ext uri="{BEBA8EAE-BF5A-486C-A8C5-ECC9F3942E4B}">
                          <a14:imgProps xmlns:a14="http://schemas.microsoft.com/office/drawing/2010/main">
                            <a14:imgLayer r:embed="rId9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28016" cy="118872"/>
                    </a:xfrm>
                    <a:prstGeom prst="rect">
                      <a:avLst/>
                    </a:prstGeom>
                    <a:noFill/>
                    <a:ln>
                      <a:noFill/>
                    </a:ln>
                  </pic:spPr>
                </pic:pic>
              </a:graphicData>
            </a:graphic>
          </wp:inline>
        </w:drawing>
      </w:r>
      <w:r w:rsidRPr="00891AAA">
        <w:rPr>
          <w:noProof/>
        </w:rPr>
        <w:t xml:space="preserve">  </w:t>
      </w:r>
      <w:r w:rsidRPr="00891AAA">
        <w:rPr>
          <w:rFonts w:ascii="Arial" w:hAnsi="Arial" w:cs="Arial"/>
          <w:b/>
          <w:bCs/>
          <w:color w:val="000000"/>
          <w:sz w:val="20"/>
          <w:szCs w:val="20"/>
        </w:rPr>
        <w:t>Reload</w:t>
      </w:r>
      <w:r w:rsidRPr="00891AAA">
        <w:t xml:space="preserve"> button. The widget content will automatically refresh the latest information.</w:t>
      </w:r>
    </w:p>
    <w:p w14:paraId="0B79A2A1" w14:textId="77777777" w:rsidR="00891AAA" w:rsidRPr="00891AAA" w:rsidRDefault="00891AAA" w:rsidP="00891AAA">
      <w:pPr>
        <w:spacing w:after="360"/>
        <w:divId w:val="1453354881"/>
      </w:pPr>
      <w:r w:rsidRPr="00891AAA">
        <w:rPr>
          <w:noProof/>
        </w:rPr>
        <w:drawing>
          <wp:anchor distT="0" distB="0" distL="114300" distR="114300" simplePos="0" relativeHeight="251678720" behindDoc="0" locked="0" layoutInCell="1" allowOverlap="1" wp14:anchorId="7D483CD3" wp14:editId="575277E8">
            <wp:simplePos x="0" y="0"/>
            <wp:positionH relativeFrom="column">
              <wp:posOffset>502920</wp:posOffset>
            </wp:positionH>
            <wp:positionV relativeFrom="paragraph">
              <wp:posOffset>10795</wp:posOffset>
            </wp:positionV>
            <wp:extent cx="265176" cy="246888"/>
            <wp:effectExtent l="0" t="0" r="1905" b="127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5176" cy="2468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91AAA">
        <w:rPr>
          <w:noProof/>
        </w:rPr>
        <mc:AlternateContent>
          <mc:Choice Requires="wps">
            <w:drawing>
              <wp:inline distT="0" distB="0" distL="0" distR="0" wp14:anchorId="11CED8D3" wp14:editId="4760CC73">
                <wp:extent cx="4107180" cy="548640"/>
                <wp:effectExtent l="0" t="0" r="0" b="3810"/>
                <wp:docPr id="238" name="Text Box 238"/>
                <wp:cNvGraphicFramePr/>
                <a:graphic xmlns:a="http://schemas.openxmlformats.org/drawingml/2006/main">
                  <a:graphicData uri="http://schemas.microsoft.com/office/word/2010/wordprocessingShape">
                    <wps:wsp>
                      <wps:cNvSpPr txBox="1"/>
                      <wps:spPr>
                        <a:xfrm>
                          <a:off x="0" y="0"/>
                          <a:ext cx="4107180" cy="548640"/>
                        </a:xfrm>
                        <a:prstGeom prst="rect">
                          <a:avLst/>
                        </a:prstGeom>
                        <a:noFill/>
                        <a:ln w="6350">
                          <a:noFill/>
                        </a:ln>
                        <a:effectLst/>
                      </wps:spPr>
                      <wps:txbx>
                        <w:txbxContent>
                          <w:p w14:paraId="26C6C401" w14:textId="77777777" w:rsidR="003864C8" w:rsidRPr="00A00EFE" w:rsidRDefault="003864C8" w:rsidP="00891AAA">
                            <w:pPr>
                              <w:pBdr>
                                <w:bottom w:val="single" w:sz="6" w:space="8" w:color="009999"/>
                              </w:pBdr>
                              <w:rPr>
                                <w:rFonts w:ascii="Arial" w:hAnsi="Arial" w:cs="Arial"/>
                                <w:sz w:val="20"/>
                                <w:szCs w:val="20"/>
                              </w:rPr>
                            </w:pPr>
                            <w:r>
                              <w:rPr>
                                <w:rFonts w:ascii="Arial" w:hAnsi="Arial" w:cs="Arial"/>
                                <w:sz w:val="20"/>
                                <w:szCs w:val="20"/>
                              </w:rPr>
                              <w:t xml:space="preserve">You can reload widget content </w:t>
                            </w:r>
                            <w:r w:rsidRPr="00705B85">
                              <w:rPr>
                                <w:rFonts w:ascii="Arial" w:hAnsi="Arial" w:cs="Arial"/>
                                <w:sz w:val="20"/>
                                <w:szCs w:val="20"/>
                              </w:rPr>
                              <w:t>at any time.  It is not necessary to enable the dashboard edit mode.</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a:graphicData>
                </a:graphic>
              </wp:inline>
            </w:drawing>
          </mc:Choice>
          <mc:Fallback>
            <w:pict>
              <v:shape w14:anchorId="11CED8D3" id="Text Box 238" o:spid="_x0000_s1040" type="#_x0000_t202" style="width:323.4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" filled="f" stroked="f" strokeweight=".5pt">
                <v:textbox inset=",7.2pt,,0">
                  <w:txbxContent>
                    <w:p w14:paraId="26C6C401" w14:textId="77777777" w:rsidR="003864C8" w:rsidRPr="00A00EFE" w:rsidRDefault="003864C8" w:rsidP="00891AAA">
                      <w:pPr>
                        <w:pBdr>
                          <w:bottom w:val="single" w:sz="6" w:space="8" w:color="009999"/>
                        </w:pBdr>
                        <w:rPr>
                          <w:rFonts w:ascii="Arial" w:hAnsi="Arial" w:cs="Arial"/>
                          <w:sz w:val="20"/>
                          <w:szCs w:val="20"/>
                        </w:rPr>
                      </w:pPr>
                      <w:r>
                        <w:rPr>
                          <w:rFonts w:ascii="Arial" w:hAnsi="Arial" w:cs="Arial"/>
                          <w:sz w:val="20"/>
                          <w:szCs w:val="20"/>
                        </w:rPr>
                        <w:t xml:space="preserve">You can reload widget content </w:t>
                      </w:r>
                      <w:r w:rsidRPr="00705B85">
                        <w:rPr>
                          <w:rFonts w:ascii="Arial" w:hAnsi="Arial" w:cs="Arial"/>
                          <w:sz w:val="20"/>
                          <w:szCs w:val="20"/>
                        </w:rPr>
                        <w:t>at any time.  It is not necessary to enable the dashboard edit mode.</w:t>
                      </w:r>
                    </w:p>
                  </w:txbxContent>
                </v:textbox>
                <w10:anchorlock/>
              </v:shape>
            </w:pict>
          </mc:Fallback>
        </mc:AlternateContent>
      </w:r>
    </w:p>
    <w:p w14:paraId="5460A75F" w14:textId="3A73B557" w:rsidR="00891AAA" w:rsidRPr="00891AAA" w:rsidRDefault="00891AAA" w:rsidP="00D61A96">
      <w:pPr>
        <w:pStyle w:val="Heading4"/>
        <w:divId w:val="1453354881"/>
      </w:pPr>
      <w:bookmarkStart w:id="183" w:name="_Link_from_the"/>
      <w:bookmarkStart w:id="184" w:name="_Toc454378396"/>
      <w:bookmarkEnd w:id="183"/>
      <w:r w:rsidRPr="00891AAA">
        <w:t xml:space="preserve">Link </w:t>
      </w:r>
      <w:bookmarkEnd w:id="184"/>
      <w:r w:rsidRPr="00891AAA">
        <w:t xml:space="preserve">to Your </w:t>
      </w:r>
      <w:r w:rsidR="00F4152B">
        <w:t>Requests</w:t>
      </w:r>
    </w:p>
    <w:p w14:paraId="1B01B9C9" w14:textId="04008CFF" w:rsidR="00891AAA" w:rsidRPr="00891AAA" w:rsidRDefault="00891AAA" w:rsidP="00891AAA">
      <w:pPr>
        <w:divId w:val="1453354881"/>
      </w:pPr>
      <w:r w:rsidRPr="00891AAA">
        <w:t xml:space="preserve">Each </w:t>
      </w:r>
      <w:r w:rsidR="0079573E">
        <w:t>Request</w:t>
      </w:r>
      <w:r w:rsidRPr="00891AAA">
        <w:t xml:space="preserve"> number on the widget list is a hyperlink.</w:t>
      </w:r>
    </w:p>
    <w:p w14:paraId="2C41186E" w14:textId="242DC391" w:rsidR="00891AAA" w:rsidRPr="00891AAA" w:rsidRDefault="00794DBA" w:rsidP="001A597C">
      <w:pPr>
        <w:spacing w:before="100" w:beforeAutospacing="1" w:after="100" w:afterAutospacing="1"/>
        <w:jc w:val="center"/>
        <w:divId w:val="1453354881"/>
        <w:rPr>
          <w:rFonts w:ascii="Arial" w:hAnsi="Arial" w:cs="Arial"/>
          <w:color w:val="000000"/>
          <w:sz w:val="20"/>
          <w:szCs w:val="20"/>
        </w:rPr>
      </w:pPr>
      <w:r>
        <w:rPr>
          <w:rFonts w:ascii="Arial" w:hAnsi="Arial" w:cs="Arial"/>
          <w:noProof/>
          <w:color w:val="000000"/>
          <w:sz w:val="20"/>
          <w:szCs w:val="20"/>
        </w:rPr>
        <w:drawing>
          <wp:inline distT="0" distB="0" distL="0" distR="0" wp14:anchorId="4372F2CA" wp14:editId="5E79AFD9">
            <wp:extent cx="4471416" cy="2148840"/>
            <wp:effectExtent l="0" t="0" r="5715" b="381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
                    <pic:cNvPicPr/>
                  </pic:nvPicPr>
                  <pic:blipFill>
                    <a:blip r:embed="rId100">
                      <a:extLst>
                        <a:ext uri="{28A0092B-C50C-407E-A947-70E740481C1C}">
                          <a14:useLocalDpi xmlns:a14="http://schemas.microsoft.com/office/drawing/2010/main" val="0"/>
                        </a:ext>
                      </a:extLst>
                    </a:blip>
                    <a:stretch>
                      <a:fillRect/>
                    </a:stretch>
                  </pic:blipFill>
                  <pic:spPr>
                    <a:xfrm>
                      <a:off x="0" y="0"/>
                      <a:ext cx="4471416" cy="2148840"/>
                    </a:xfrm>
                    <a:prstGeom prst="rect">
                      <a:avLst/>
                    </a:prstGeom>
                  </pic:spPr>
                </pic:pic>
              </a:graphicData>
            </a:graphic>
          </wp:inline>
        </w:drawing>
      </w:r>
    </w:p>
    <w:p w14:paraId="58530794" w14:textId="296ADFFC" w:rsidR="00891AAA" w:rsidRPr="00891AAA" w:rsidRDefault="00891AAA" w:rsidP="00891AAA">
      <w:pPr>
        <w:divId w:val="1453354881"/>
      </w:pPr>
      <w:r w:rsidRPr="00891AAA">
        <w:t xml:space="preserve">Click the link to open a </w:t>
      </w:r>
      <w:r w:rsidR="0079573E">
        <w:t>request</w:t>
      </w:r>
      <w:r w:rsidRPr="00891AAA">
        <w:t xml:space="preserve">.  Only the </w:t>
      </w:r>
      <w:r w:rsidR="0079573E">
        <w:t>request</w:t>
      </w:r>
      <w:r w:rsidRPr="00891AAA">
        <w:t xml:space="preserve"> number in the </w:t>
      </w:r>
      <w:r w:rsidRPr="00891AAA">
        <w:rPr>
          <w:b/>
        </w:rPr>
        <w:t xml:space="preserve">My </w:t>
      </w:r>
      <w:r w:rsidR="00F4152B">
        <w:rPr>
          <w:b/>
        </w:rPr>
        <w:t>Requests</w:t>
      </w:r>
      <w:r w:rsidRPr="00891AAA">
        <w:t xml:space="preserve"> widget is an active link. </w:t>
      </w:r>
    </w:p>
    <w:p w14:paraId="0456ADE2" w14:textId="77777777" w:rsidR="00891AAA" w:rsidRPr="00891AAA" w:rsidRDefault="00891AAA" w:rsidP="00891AAA">
      <w:pPr>
        <w:divId w:val="1453354881"/>
      </w:pPr>
    </w:p>
    <w:p w14:paraId="0C5966E9" w14:textId="77777777" w:rsidR="00891AAA" w:rsidRPr="00891AAA" w:rsidRDefault="00891AAA" w:rsidP="00891AAA">
      <w:pPr>
        <w:spacing w:after="0"/>
        <w:divId w:val="1453354881"/>
        <w:rPr>
          <w:b/>
          <w:bCs/>
          <w:sz w:val="40"/>
          <w:szCs w:val="36"/>
        </w:rPr>
      </w:pPr>
      <w:bookmarkStart w:id="185" w:name="_Toc454380947"/>
      <w:bookmarkStart w:id="186" w:name="_Toc457568924"/>
      <w:r w:rsidRPr="00891AAA">
        <w:br w:type="page"/>
      </w:r>
    </w:p>
    <w:p w14:paraId="5CCDA7C6" w14:textId="77777777" w:rsidR="00891AAA" w:rsidRPr="00891AAA" w:rsidRDefault="00891AAA" w:rsidP="00D61A96">
      <w:pPr>
        <w:pStyle w:val="Heading2"/>
        <w:divId w:val="1453354881"/>
      </w:pPr>
      <w:r w:rsidRPr="00891AAA">
        <w:t>Personalizing the Dashboard Page</w:t>
      </w:r>
      <w:bookmarkEnd w:id="185"/>
      <w:bookmarkEnd w:id="186"/>
    </w:p>
    <w:p w14:paraId="58AA3A6F" w14:textId="77777777" w:rsidR="00891AAA" w:rsidRPr="00891AAA" w:rsidRDefault="00891AAA" w:rsidP="00D61A96">
      <w:pPr>
        <w:spacing w:after="360"/>
        <w:divId w:val="1453354881"/>
      </w:pPr>
      <w:r w:rsidRPr="00891AAA">
        <w:t>You can personalize your dashboard page by changing the title of the page and by changing the display structure of the content frame.</w:t>
      </w:r>
    </w:p>
    <w:p w14:paraId="66ECA471" w14:textId="327E69DF" w:rsidR="00891AAA" w:rsidRPr="00891AAA" w:rsidRDefault="00891AAA" w:rsidP="00891AAA">
      <w:pPr>
        <w:spacing w:after="360"/>
        <w:divId w:val="1453354881"/>
        <w:rPr>
          <w:rFonts w:eastAsia="Times New Roman"/>
        </w:rPr>
      </w:pPr>
      <w:r w:rsidRPr="00891AAA">
        <w:rPr>
          <w:rFonts w:eastAsia="Times New Roman"/>
        </w:rPr>
        <w:t xml:space="preserve">The Dashboard page has three major components:  the title bar, the Edit mode button, and the content space which </w:t>
      </w:r>
      <w:r w:rsidR="005D21EA">
        <w:rPr>
          <w:rFonts w:eastAsia="Times New Roman"/>
        </w:rPr>
        <w:t>displays</w:t>
      </w:r>
      <w:r w:rsidRPr="00891AAA">
        <w:rPr>
          <w:rFonts w:eastAsia="Times New Roman"/>
        </w:rPr>
        <w:t xml:space="preserve"> the widgets you choose to see.</w:t>
      </w:r>
    </w:p>
    <w:p w14:paraId="1F6D819B" w14:textId="041F9D65" w:rsidR="00891AAA" w:rsidRPr="00891AAA" w:rsidRDefault="006A0DA4" w:rsidP="00891AAA">
      <w:pPr>
        <w:divId w:val="1453354881"/>
      </w:pPr>
      <w:r>
        <w:rPr>
          <w:noProof/>
        </w:rPr>
        <w:drawing>
          <wp:inline distT="0" distB="0" distL="0" distR="0" wp14:anchorId="6393E4B0" wp14:editId="51783A39">
            <wp:extent cx="5943600" cy="3669030"/>
            <wp:effectExtent l="0" t="0" r="0" b="762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
                    <pic:cNvPicPr/>
                  </pic:nvPicPr>
                  <pic:blipFill>
                    <a:blip r:embed="rId101">
                      <a:extLst>
                        <a:ext uri="{28A0092B-C50C-407E-A947-70E740481C1C}">
                          <a14:useLocalDpi xmlns:a14="http://schemas.microsoft.com/office/drawing/2010/main" val="0"/>
                        </a:ext>
                      </a:extLst>
                    </a:blip>
                    <a:stretch>
                      <a:fillRect/>
                    </a:stretch>
                  </pic:blipFill>
                  <pic:spPr>
                    <a:xfrm>
                      <a:off x="0" y="0"/>
                      <a:ext cx="5943600" cy="3669030"/>
                    </a:xfrm>
                    <a:prstGeom prst="rect">
                      <a:avLst/>
                    </a:prstGeom>
                  </pic:spPr>
                </pic:pic>
              </a:graphicData>
            </a:graphic>
          </wp:inline>
        </w:drawing>
      </w:r>
    </w:p>
    <w:p w14:paraId="4711E921" w14:textId="77777777" w:rsidR="00891AAA" w:rsidRPr="00891AAA" w:rsidRDefault="00891AAA" w:rsidP="00D61A96">
      <w:pPr>
        <w:pStyle w:val="Heading3"/>
        <w:divId w:val="1453354881"/>
      </w:pPr>
      <w:bookmarkStart w:id="187" w:name="_Change_the_Title"/>
      <w:bookmarkStart w:id="188" w:name="_Toc454380948"/>
      <w:bookmarkStart w:id="189" w:name="_Toc457568925"/>
      <w:bookmarkEnd w:id="187"/>
      <w:r w:rsidRPr="00891AAA">
        <w:t>Change the Title of the Dashboard Page</w:t>
      </w:r>
      <w:bookmarkEnd w:id="188"/>
      <w:bookmarkEnd w:id="189"/>
    </w:p>
    <w:p w14:paraId="15297E51" w14:textId="77777777" w:rsidR="00891AAA" w:rsidRPr="00891AAA" w:rsidRDefault="00891AAA" w:rsidP="00891AAA">
      <w:pPr>
        <w:divId w:val="1453354881"/>
      </w:pPr>
      <w:r w:rsidRPr="00891AAA">
        <w:t>The default title of the page is "Dashboard." You can personalize it to read whatever you want, for example, "Bill's Dashboard."</w:t>
      </w:r>
    </w:p>
    <w:p w14:paraId="73DFAF68" w14:textId="2C4830D9" w:rsidR="00891AAA" w:rsidRPr="00891AAA" w:rsidRDefault="00891AAA" w:rsidP="006A76BA">
      <w:pPr>
        <w:numPr>
          <w:ilvl w:val="0"/>
          <w:numId w:val="28"/>
        </w:numPr>
        <w:divId w:val="1453354881"/>
        <w:rPr>
          <w:rFonts w:eastAsia="Times New Roman"/>
        </w:rPr>
      </w:pPr>
      <w:r w:rsidRPr="00891AAA">
        <w:rPr>
          <w:rFonts w:eastAsia="Times New Roman"/>
        </w:rPr>
        <w:t xml:space="preserve">If the dashboard page is not in edit mode, click the  </w:t>
      </w:r>
      <w:r w:rsidRPr="00891AAA">
        <w:rPr>
          <w:rFonts w:eastAsia="Times New Roman"/>
          <w:noProof/>
        </w:rPr>
        <w:drawing>
          <wp:inline distT="0" distB="0" distL="0" distR="0" wp14:anchorId="0E376BA9" wp14:editId="7F29DA41">
            <wp:extent cx="152400" cy="137160"/>
            <wp:effectExtent l="0" t="0" r="0" b="0"/>
            <wp:docPr id="282" name="Picture 282" descr="C:\b8f2c8f6ef997b1ef53d341504a892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b8f2c8f6ef997b1ef53d341504a892db"/>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2400" cy="137160"/>
                    </a:xfrm>
                    <a:prstGeom prst="rect">
                      <a:avLst/>
                    </a:prstGeom>
                    <a:noFill/>
                    <a:ln>
                      <a:noFill/>
                    </a:ln>
                  </pic:spPr>
                </pic:pic>
              </a:graphicData>
            </a:graphic>
          </wp:inline>
        </w:drawing>
      </w:r>
      <w:r w:rsidRPr="00891AAA">
        <w:rPr>
          <w:rFonts w:eastAsia="Times New Roman"/>
        </w:rPr>
        <w:t xml:space="preserve">  </w:t>
      </w:r>
      <w:r w:rsidRPr="00891AAA">
        <w:rPr>
          <w:rFonts w:ascii="Arial" w:eastAsia="Times New Roman" w:hAnsi="Arial" w:cs="Arial"/>
          <w:b/>
          <w:bCs/>
          <w:color w:val="000000"/>
          <w:sz w:val="20"/>
          <w:szCs w:val="20"/>
        </w:rPr>
        <w:t>Edit Mode</w:t>
      </w:r>
      <w:r w:rsidRPr="00891AAA">
        <w:rPr>
          <w:rFonts w:eastAsia="Times New Roman"/>
        </w:rPr>
        <w:t xml:space="preserve"> button on the Dashboard title bar</w:t>
      </w:r>
      <w:r w:rsidR="007C675B">
        <w:rPr>
          <w:rFonts w:eastAsia="Times New Roman"/>
        </w:rPr>
        <w:t>.</w:t>
      </w:r>
    </w:p>
    <w:p w14:paraId="67591BA5" w14:textId="77777777" w:rsidR="00891AAA" w:rsidRPr="00891AAA" w:rsidRDefault="00891AAA" w:rsidP="001A597C">
      <w:pPr>
        <w:spacing w:after="360"/>
        <w:ind w:left="720"/>
        <w:jc w:val="center"/>
        <w:divId w:val="1453354881"/>
        <w:rPr>
          <w:rFonts w:eastAsia="Times New Roman"/>
        </w:rPr>
      </w:pPr>
      <w:r w:rsidRPr="00891AAA">
        <w:rPr>
          <w:rFonts w:eastAsia="Times New Roman"/>
          <w:noProof/>
        </w:rPr>
        <w:drawing>
          <wp:inline distT="0" distB="0" distL="0" distR="0" wp14:anchorId="03A6E1BC" wp14:editId="548F5385">
            <wp:extent cx="3410712" cy="11430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03">
                      <a:extLst>
                        <a:ext uri="{28A0092B-C50C-407E-A947-70E740481C1C}">
                          <a14:useLocalDpi xmlns:a14="http://schemas.microsoft.com/office/drawing/2010/main" val="0"/>
                        </a:ext>
                      </a:extLst>
                    </a:blip>
                    <a:stretch>
                      <a:fillRect/>
                    </a:stretch>
                  </pic:blipFill>
                  <pic:spPr>
                    <a:xfrm>
                      <a:off x="0" y="0"/>
                      <a:ext cx="3410712" cy="1143000"/>
                    </a:xfrm>
                    <a:prstGeom prst="rect">
                      <a:avLst/>
                    </a:prstGeom>
                  </pic:spPr>
                </pic:pic>
              </a:graphicData>
            </a:graphic>
          </wp:inline>
        </w:drawing>
      </w:r>
    </w:p>
    <w:p w14:paraId="60867450" w14:textId="77777777" w:rsidR="00891AAA" w:rsidRPr="00891AAA" w:rsidRDefault="00891AAA" w:rsidP="006A76BA">
      <w:pPr>
        <w:numPr>
          <w:ilvl w:val="0"/>
          <w:numId w:val="28"/>
        </w:numPr>
        <w:spacing w:after="360"/>
        <w:divId w:val="1453354881"/>
        <w:rPr>
          <w:rFonts w:eastAsia="Times New Roman"/>
        </w:rPr>
      </w:pPr>
      <w:r w:rsidRPr="00891AAA">
        <w:rPr>
          <w:rFonts w:eastAsia="Times New Roman"/>
        </w:rPr>
        <w:t xml:space="preserve">Click the  </w:t>
      </w:r>
      <w:r w:rsidRPr="00891AAA">
        <w:rPr>
          <w:rFonts w:eastAsia="Times New Roman"/>
          <w:noProof/>
        </w:rPr>
        <w:drawing>
          <wp:inline distT="0" distB="0" distL="0" distR="0" wp14:anchorId="79304165" wp14:editId="4B49B674">
            <wp:extent cx="152413" cy="152413"/>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104">
                      <a:extLst>
                        <a:ext uri="{28A0092B-C50C-407E-A947-70E740481C1C}">
                          <a14:useLocalDpi xmlns:a14="http://schemas.microsoft.com/office/drawing/2010/main" val="0"/>
                        </a:ext>
                      </a:extLst>
                    </a:blip>
                    <a:stretch>
                      <a:fillRect/>
                    </a:stretch>
                  </pic:blipFill>
                  <pic:spPr>
                    <a:xfrm>
                      <a:off x="0" y="0"/>
                      <a:ext cx="152413" cy="152413"/>
                    </a:xfrm>
                    <a:prstGeom prst="rect">
                      <a:avLst/>
                    </a:prstGeom>
                  </pic:spPr>
                </pic:pic>
              </a:graphicData>
            </a:graphic>
          </wp:inline>
        </w:drawing>
      </w:r>
      <w:r w:rsidRPr="00891AAA">
        <w:rPr>
          <w:rFonts w:eastAsia="Times New Roman"/>
        </w:rPr>
        <w:t xml:space="preserve">  </w:t>
      </w:r>
      <w:r w:rsidRPr="00891AAA">
        <w:rPr>
          <w:rFonts w:ascii="Arial" w:eastAsia="Times New Roman" w:hAnsi="Arial" w:cs="Arial"/>
          <w:b/>
          <w:bCs/>
          <w:color w:val="000000"/>
          <w:sz w:val="20"/>
          <w:szCs w:val="20"/>
        </w:rPr>
        <w:t>Edit Dashboard</w:t>
      </w:r>
      <w:r w:rsidRPr="00891AAA">
        <w:rPr>
          <w:rFonts w:eastAsia="Times New Roman"/>
        </w:rPr>
        <w:t xml:space="preserve"> (cog) button on the Dashboard title bar.  The </w:t>
      </w:r>
      <w:r w:rsidRPr="00891AAA">
        <w:rPr>
          <w:rFonts w:eastAsia="Times New Roman"/>
          <w:b/>
          <w:i/>
        </w:rPr>
        <w:t>Edit Dashboard</w:t>
      </w:r>
      <w:r w:rsidRPr="00891AAA">
        <w:rPr>
          <w:rFonts w:eastAsia="Times New Roman"/>
        </w:rPr>
        <w:t xml:space="preserve"> modal window opens.</w:t>
      </w:r>
    </w:p>
    <w:p w14:paraId="21290611" w14:textId="159D9711" w:rsidR="00891AAA" w:rsidRDefault="00365D8A" w:rsidP="00891AAA">
      <w:pPr>
        <w:spacing w:after="360"/>
        <w:ind w:left="907"/>
        <w:divId w:val="1453354881"/>
        <w:rPr>
          <w:rFonts w:eastAsia="Times New Roman"/>
        </w:rPr>
      </w:pPr>
      <w:r>
        <w:rPr>
          <w:rFonts w:eastAsia="Times New Roman"/>
          <w:noProof/>
        </w:rPr>
        <w:drawing>
          <wp:inline distT="0" distB="0" distL="0" distR="0" wp14:anchorId="30E4A487" wp14:editId="600110B6">
            <wp:extent cx="2386584" cy="1014984"/>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
                    <pic:cNvPicPr/>
                  </pic:nvPicPr>
                  <pic:blipFill>
                    <a:blip r:embed="rId105">
                      <a:extLst>
                        <a:ext uri="{28A0092B-C50C-407E-A947-70E740481C1C}">
                          <a14:useLocalDpi xmlns:a14="http://schemas.microsoft.com/office/drawing/2010/main" val="0"/>
                        </a:ext>
                      </a:extLst>
                    </a:blip>
                    <a:stretch>
                      <a:fillRect/>
                    </a:stretch>
                  </pic:blipFill>
                  <pic:spPr>
                    <a:xfrm>
                      <a:off x="0" y="0"/>
                      <a:ext cx="2386584" cy="1014984"/>
                    </a:xfrm>
                    <a:prstGeom prst="rect">
                      <a:avLst/>
                    </a:prstGeom>
                  </pic:spPr>
                </pic:pic>
              </a:graphicData>
            </a:graphic>
          </wp:inline>
        </w:drawing>
      </w:r>
    </w:p>
    <w:p w14:paraId="3AD32947" w14:textId="16E50B21" w:rsidR="00365D8A" w:rsidRPr="00891AAA" w:rsidRDefault="00365D8A" w:rsidP="00037D08">
      <w:pPr>
        <w:spacing w:after="360"/>
        <w:ind w:left="2880"/>
        <w:divId w:val="1453354881"/>
        <w:rPr>
          <w:rFonts w:eastAsia="Times New Roman"/>
        </w:rPr>
      </w:pPr>
      <w:r>
        <w:rPr>
          <w:rFonts w:eastAsia="Times New Roman"/>
          <w:noProof/>
        </w:rPr>
        <w:drawing>
          <wp:inline distT="0" distB="0" distL="0" distR="0" wp14:anchorId="6BE8C0A2" wp14:editId="64ED46E7">
            <wp:extent cx="1216152" cy="329184"/>
            <wp:effectExtent l="0" t="0" r="317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
                    <pic:cNvPicPr/>
                  </pic:nvPicPr>
                  <pic:blipFill>
                    <a:blip r:embed="rId106">
                      <a:extLst>
                        <a:ext uri="{28A0092B-C50C-407E-A947-70E740481C1C}">
                          <a14:useLocalDpi xmlns:a14="http://schemas.microsoft.com/office/drawing/2010/main" val="0"/>
                        </a:ext>
                      </a:extLst>
                    </a:blip>
                    <a:stretch>
                      <a:fillRect/>
                    </a:stretch>
                  </pic:blipFill>
                  <pic:spPr>
                    <a:xfrm>
                      <a:off x="0" y="0"/>
                      <a:ext cx="1216152" cy="329184"/>
                    </a:xfrm>
                    <a:prstGeom prst="rect">
                      <a:avLst/>
                    </a:prstGeom>
                  </pic:spPr>
                </pic:pic>
              </a:graphicData>
            </a:graphic>
          </wp:inline>
        </w:drawing>
      </w:r>
    </w:p>
    <w:p w14:paraId="3DDA8E52" w14:textId="77777777" w:rsidR="00891AAA" w:rsidRPr="00891AAA" w:rsidRDefault="00891AAA" w:rsidP="006A76BA">
      <w:pPr>
        <w:numPr>
          <w:ilvl w:val="0"/>
          <w:numId w:val="28"/>
        </w:numPr>
        <w:spacing w:after="240"/>
        <w:divId w:val="1453354881"/>
        <w:rPr>
          <w:rFonts w:eastAsia="Times New Roman"/>
        </w:rPr>
      </w:pPr>
      <w:r w:rsidRPr="00891AAA">
        <w:rPr>
          <w:rFonts w:eastAsia="Times New Roman"/>
        </w:rPr>
        <w:t xml:space="preserve">Click in the </w:t>
      </w:r>
      <w:r w:rsidRPr="00891AAA">
        <w:rPr>
          <w:rFonts w:ascii="Arial" w:eastAsia="Times New Roman" w:hAnsi="Arial" w:cs="Arial"/>
          <w:b/>
          <w:bCs/>
          <w:color w:val="000000"/>
          <w:sz w:val="20"/>
          <w:szCs w:val="20"/>
        </w:rPr>
        <w:t>Title</w:t>
      </w:r>
      <w:r w:rsidRPr="00891AAA">
        <w:rPr>
          <w:rFonts w:eastAsia="Times New Roman"/>
        </w:rPr>
        <w:t xml:space="preserve"> text field and edit the current content. </w:t>
      </w:r>
    </w:p>
    <w:p w14:paraId="0492B8F5" w14:textId="77777777" w:rsidR="00891AAA" w:rsidRPr="00891AAA" w:rsidRDefault="00891AAA" w:rsidP="006A76BA">
      <w:pPr>
        <w:numPr>
          <w:ilvl w:val="0"/>
          <w:numId w:val="28"/>
        </w:numPr>
        <w:contextualSpacing/>
        <w:divId w:val="1453354881"/>
        <w:rPr>
          <w:rFonts w:eastAsia="Times New Roman"/>
        </w:rPr>
      </w:pPr>
      <w:r w:rsidRPr="00891AAA">
        <w:rPr>
          <w:rFonts w:eastAsia="Times New Roman"/>
        </w:rPr>
        <w:t xml:space="preserve">Click </w:t>
      </w:r>
      <w:r w:rsidRPr="00891AAA">
        <w:rPr>
          <w:rFonts w:ascii="Arial" w:eastAsia="Times New Roman" w:hAnsi="Arial" w:cs="Arial"/>
          <w:b/>
          <w:bCs/>
          <w:color w:val="000000"/>
          <w:sz w:val="20"/>
          <w:szCs w:val="20"/>
        </w:rPr>
        <w:t>Close</w:t>
      </w:r>
      <w:r w:rsidRPr="00891AAA">
        <w:rPr>
          <w:rFonts w:eastAsia="Times New Roman"/>
        </w:rPr>
        <w:t xml:space="preserve"> to save the change and close the modal window.</w:t>
      </w:r>
    </w:p>
    <w:p w14:paraId="0BCE4854" w14:textId="77777777" w:rsidR="00891AAA" w:rsidRPr="00891AAA" w:rsidRDefault="00891AAA" w:rsidP="00D61A96">
      <w:pPr>
        <w:pStyle w:val="Heading3"/>
        <w:divId w:val="1453354881"/>
      </w:pPr>
      <w:bookmarkStart w:id="190" w:name="_Change_the_Dashboard"/>
      <w:bookmarkStart w:id="191" w:name="_Toc454380949"/>
      <w:bookmarkStart w:id="192" w:name="_Toc457568926"/>
      <w:bookmarkEnd w:id="190"/>
      <w:r w:rsidRPr="00891AAA">
        <w:t>Change the Dashboard Page Layout</w:t>
      </w:r>
      <w:bookmarkEnd w:id="191"/>
      <w:bookmarkEnd w:id="192"/>
    </w:p>
    <w:p w14:paraId="03B97046" w14:textId="77777777" w:rsidR="00891AAA" w:rsidRPr="00891AAA" w:rsidRDefault="00891AAA" w:rsidP="00891AAA">
      <w:pPr>
        <w:divId w:val="1453354881"/>
      </w:pPr>
      <w:r w:rsidRPr="00891AAA">
        <w:t>You can change the structure of the dashboard display—how the widgets line up in the content space.</w:t>
      </w:r>
    </w:p>
    <w:p w14:paraId="7C14D1EB" w14:textId="77777777" w:rsidR="00891AAA" w:rsidRPr="00891AAA" w:rsidRDefault="00891AAA" w:rsidP="00891AAA">
      <w:pPr>
        <w:divId w:val="1453354881"/>
      </w:pPr>
      <w:r w:rsidRPr="00891AAA">
        <w:t>The layout example below shows the widgets arranged in three columns.</w:t>
      </w:r>
    </w:p>
    <w:p w14:paraId="45C60FD1" w14:textId="4984FDF2" w:rsidR="00891AAA" w:rsidRPr="00891AAA" w:rsidRDefault="00365D8A" w:rsidP="00891AAA">
      <w:pPr>
        <w:spacing w:before="100" w:beforeAutospacing="1" w:after="360"/>
        <w:divId w:val="1453354881"/>
        <w:rPr>
          <w:rFonts w:ascii="Arial" w:hAnsi="Arial" w:cs="Arial"/>
          <w:color w:val="000000"/>
          <w:sz w:val="20"/>
          <w:szCs w:val="20"/>
        </w:rPr>
      </w:pPr>
      <w:r>
        <w:rPr>
          <w:rFonts w:ascii="Arial" w:hAnsi="Arial" w:cs="Arial"/>
          <w:noProof/>
          <w:color w:val="000000"/>
          <w:sz w:val="20"/>
          <w:szCs w:val="20"/>
        </w:rPr>
        <w:drawing>
          <wp:inline distT="0" distB="0" distL="0" distR="0" wp14:anchorId="6F699FF8" wp14:editId="51697B6C">
            <wp:extent cx="5943600" cy="3504565"/>
            <wp:effectExtent l="0" t="0" r="0" b="63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
                    <pic:cNvPicPr/>
                  </pic:nvPicPr>
                  <pic:blipFill>
                    <a:blip r:embed="rId107">
                      <a:extLst>
                        <a:ext uri="{28A0092B-C50C-407E-A947-70E740481C1C}">
                          <a14:useLocalDpi xmlns:a14="http://schemas.microsoft.com/office/drawing/2010/main" val="0"/>
                        </a:ext>
                      </a:extLst>
                    </a:blip>
                    <a:stretch>
                      <a:fillRect/>
                    </a:stretch>
                  </pic:blipFill>
                  <pic:spPr>
                    <a:xfrm>
                      <a:off x="0" y="0"/>
                      <a:ext cx="5943600" cy="3504565"/>
                    </a:xfrm>
                    <a:prstGeom prst="rect">
                      <a:avLst/>
                    </a:prstGeom>
                  </pic:spPr>
                </pic:pic>
              </a:graphicData>
            </a:graphic>
          </wp:inline>
        </w:drawing>
      </w:r>
    </w:p>
    <w:p w14:paraId="5A59B10C" w14:textId="77777777" w:rsidR="00891AAA" w:rsidRPr="00891AAA" w:rsidRDefault="00891AAA" w:rsidP="00891AAA">
      <w:pPr>
        <w:divId w:val="1453354881"/>
      </w:pPr>
      <w:r w:rsidRPr="00891AAA">
        <w:t>The column widths are adjustable, which affect the presentation of the widget content. There are several options available for rearranging the widgets in the content frame.</w:t>
      </w:r>
    </w:p>
    <w:p w14:paraId="3DE9F752" w14:textId="77777777" w:rsidR="00891AAA" w:rsidRPr="00891AAA" w:rsidRDefault="00891AAA" w:rsidP="006A76BA">
      <w:pPr>
        <w:numPr>
          <w:ilvl w:val="0"/>
          <w:numId w:val="29"/>
        </w:numPr>
        <w:spacing w:after="360"/>
        <w:divId w:val="1453354881"/>
        <w:rPr>
          <w:rFonts w:eastAsia="Times New Roman"/>
        </w:rPr>
      </w:pPr>
      <w:r w:rsidRPr="00891AAA">
        <w:rPr>
          <w:rFonts w:eastAsia="Times New Roman"/>
        </w:rPr>
        <w:t xml:space="preserve">If the dashboard page is not in edit mode, click the  </w:t>
      </w:r>
      <w:r w:rsidRPr="00891AAA">
        <w:rPr>
          <w:rFonts w:eastAsia="Times New Roman"/>
          <w:noProof/>
        </w:rPr>
        <w:drawing>
          <wp:inline distT="0" distB="0" distL="0" distR="0" wp14:anchorId="3080B12B" wp14:editId="54198521">
            <wp:extent cx="152400" cy="137160"/>
            <wp:effectExtent l="0" t="0" r="0" b="0"/>
            <wp:docPr id="287" name="Picture 287" descr="C:\b8f2c8f6ef997b1ef53d341504a892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b8f2c8f6ef997b1ef53d341504a892db"/>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2400" cy="137160"/>
                    </a:xfrm>
                    <a:prstGeom prst="rect">
                      <a:avLst/>
                    </a:prstGeom>
                    <a:noFill/>
                    <a:ln>
                      <a:noFill/>
                    </a:ln>
                  </pic:spPr>
                </pic:pic>
              </a:graphicData>
            </a:graphic>
          </wp:inline>
        </w:drawing>
      </w:r>
      <w:r w:rsidRPr="00891AAA">
        <w:rPr>
          <w:rFonts w:eastAsia="Times New Roman"/>
        </w:rPr>
        <w:t xml:space="preserve">  </w:t>
      </w:r>
      <w:r w:rsidRPr="00891AAA">
        <w:rPr>
          <w:rFonts w:ascii="Arial" w:eastAsia="Times New Roman" w:hAnsi="Arial" w:cs="Arial"/>
          <w:b/>
          <w:bCs/>
          <w:color w:val="000000"/>
          <w:sz w:val="20"/>
          <w:szCs w:val="20"/>
        </w:rPr>
        <w:t>Edit Mode</w:t>
      </w:r>
      <w:r w:rsidRPr="00891AAA">
        <w:rPr>
          <w:rFonts w:eastAsia="Times New Roman"/>
        </w:rPr>
        <w:t xml:space="preserve"> button on the Dashboard title bar.</w:t>
      </w:r>
    </w:p>
    <w:p w14:paraId="53C1D616" w14:textId="77777777" w:rsidR="00891AAA" w:rsidRPr="00891AAA" w:rsidRDefault="00891AAA" w:rsidP="00891AAA">
      <w:pPr>
        <w:spacing w:after="360"/>
        <w:ind w:left="806"/>
        <w:divId w:val="1453354881"/>
        <w:rPr>
          <w:rFonts w:eastAsia="Times New Roman"/>
        </w:rPr>
      </w:pPr>
      <w:r w:rsidRPr="00891AAA">
        <w:rPr>
          <w:rFonts w:eastAsia="Times New Roman"/>
          <w:noProof/>
        </w:rPr>
        <w:drawing>
          <wp:inline distT="0" distB="0" distL="0" distR="0" wp14:anchorId="721519E7" wp14:editId="7A4DDB9B">
            <wp:extent cx="3410712" cy="11430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08">
                      <a:extLst>
                        <a:ext uri="{28A0092B-C50C-407E-A947-70E740481C1C}">
                          <a14:useLocalDpi xmlns:a14="http://schemas.microsoft.com/office/drawing/2010/main" val="0"/>
                        </a:ext>
                      </a:extLst>
                    </a:blip>
                    <a:stretch>
                      <a:fillRect/>
                    </a:stretch>
                  </pic:blipFill>
                  <pic:spPr>
                    <a:xfrm>
                      <a:off x="0" y="0"/>
                      <a:ext cx="3410712" cy="1143000"/>
                    </a:xfrm>
                    <a:prstGeom prst="rect">
                      <a:avLst/>
                    </a:prstGeom>
                  </pic:spPr>
                </pic:pic>
              </a:graphicData>
            </a:graphic>
          </wp:inline>
        </w:drawing>
      </w:r>
    </w:p>
    <w:p w14:paraId="4E3EE6E7" w14:textId="77777777" w:rsidR="00891AAA" w:rsidRPr="00891AAA" w:rsidRDefault="00891AAA" w:rsidP="006A76BA">
      <w:pPr>
        <w:numPr>
          <w:ilvl w:val="0"/>
          <w:numId w:val="29"/>
        </w:numPr>
        <w:spacing w:after="360"/>
        <w:divId w:val="1453354881"/>
        <w:rPr>
          <w:rFonts w:eastAsia="Times New Roman"/>
        </w:rPr>
      </w:pPr>
      <w:r w:rsidRPr="00891AAA">
        <w:rPr>
          <w:rFonts w:eastAsia="Times New Roman"/>
        </w:rPr>
        <w:t xml:space="preserve">Click the  </w:t>
      </w:r>
      <w:r w:rsidRPr="00891AAA">
        <w:rPr>
          <w:rFonts w:eastAsia="Times New Roman"/>
          <w:noProof/>
        </w:rPr>
        <w:drawing>
          <wp:inline distT="0" distB="0" distL="0" distR="0" wp14:anchorId="582291AA" wp14:editId="413B13B4">
            <wp:extent cx="152413" cy="152413"/>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09">
                      <a:extLst>
                        <a:ext uri="{28A0092B-C50C-407E-A947-70E740481C1C}">
                          <a14:useLocalDpi xmlns:a14="http://schemas.microsoft.com/office/drawing/2010/main" val="0"/>
                        </a:ext>
                      </a:extLst>
                    </a:blip>
                    <a:stretch>
                      <a:fillRect/>
                    </a:stretch>
                  </pic:blipFill>
                  <pic:spPr>
                    <a:xfrm>
                      <a:off x="0" y="0"/>
                      <a:ext cx="152413" cy="152413"/>
                    </a:xfrm>
                    <a:prstGeom prst="rect">
                      <a:avLst/>
                    </a:prstGeom>
                  </pic:spPr>
                </pic:pic>
              </a:graphicData>
            </a:graphic>
          </wp:inline>
        </w:drawing>
      </w:r>
      <w:r w:rsidRPr="00891AAA">
        <w:rPr>
          <w:rFonts w:eastAsia="Times New Roman"/>
        </w:rPr>
        <w:t xml:space="preserve">  </w:t>
      </w:r>
      <w:r w:rsidRPr="00891AAA">
        <w:rPr>
          <w:rFonts w:ascii="Arial" w:eastAsia="Times New Roman" w:hAnsi="Arial" w:cs="Arial"/>
          <w:b/>
          <w:bCs/>
          <w:color w:val="000000"/>
          <w:sz w:val="20"/>
          <w:szCs w:val="20"/>
        </w:rPr>
        <w:t>Edit Dashboard</w:t>
      </w:r>
      <w:r w:rsidRPr="00891AAA">
        <w:rPr>
          <w:rFonts w:eastAsia="Times New Roman"/>
        </w:rPr>
        <w:t xml:space="preserve"> (cog) button on the Dashboard title bar.  The </w:t>
      </w:r>
      <w:r w:rsidRPr="00891AAA">
        <w:rPr>
          <w:rFonts w:eastAsia="Times New Roman"/>
          <w:b/>
          <w:i/>
        </w:rPr>
        <w:t>Edit Dashboard</w:t>
      </w:r>
      <w:r w:rsidRPr="00891AAA">
        <w:rPr>
          <w:rFonts w:eastAsia="Times New Roman"/>
        </w:rPr>
        <w:t xml:space="preserve"> modal window opens.</w:t>
      </w:r>
    </w:p>
    <w:p w14:paraId="5E2D0EBF" w14:textId="0BDF258F" w:rsidR="00891AAA" w:rsidRPr="00891AAA" w:rsidRDefault="00013BCB" w:rsidP="00891AAA">
      <w:pPr>
        <w:spacing w:after="360"/>
        <w:ind w:left="806"/>
        <w:divId w:val="1453354881"/>
        <w:rPr>
          <w:rFonts w:eastAsia="Times New Roman"/>
        </w:rPr>
      </w:pPr>
      <w:r>
        <w:rPr>
          <w:rFonts w:eastAsia="Times New Roman"/>
          <w:noProof/>
        </w:rPr>
        <w:drawing>
          <wp:inline distT="0" distB="0" distL="0" distR="0" wp14:anchorId="185D8035" wp14:editId="3DAA2DDA">
            <wp:extent cx="2185416" cy="4782312"/>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
                    <pic:cNvPicPr/>
                  </pic:nvPicPr>
                  <pic:blipFill>
                    <a:blip r:embed="rId110">
                      <a:extLst>
                        <a:ext uri="{28A0092B-C50C-407E-A947-70E740481C1C}">
                          <a14:useLocalDpi xmlns:a14="http://schemas.microsoft.com/office/drawing/2010/main" val="0"/>
                        </a:ext>
                      </a:extLst>
                    </a:blip>
                    <a:stretch>
                      <a:fillRect/>
                    </a:stretch>
                  </pic:blipFill>
                  <pic:spPr>
                    <a:xfrm>
                      <a:off x="0" y="0"/>
                      <a:ext cx="2185416" cy="4782312"/>
                    </a:xfrm>
                    <a:prstGeom prst="rect">
                      <a:avLst/>
                    </a:prstGeom>
                  </pic:spPr>
                </pic:pic>
              </a:graphicData>
            </a:graphic>
          </wp:inline>
        </w:drawing>
      </w:r>
    </w:p>
    <w:p w14:paraId="019BA5A2" w14:textId="4E2A7BDC" w:rsidR="00891AAA" w:rsidRDefault="00013BCB" w:rsidP="00013BCB">
      <w:pPr>
        <w:numPr>
          <w:ilvl w:val="0"/>
          <w:numId w:val="29"/>
        </w:numPr>
        <w:spacing w:after="360"/>
        <w:divId w:val="1453354881"/>
      </w:pPr>
      <w:r>
        <w:t xml:space="preserve">Click </w:t>
      </w:r>
      <w:r w:rsidRPr="00013BCB">
        <w:rPr>
          <w:rFonts w:eastAsia="Times New Roman"/>
        </w:rPr>
        <w:t>to</w:t>
      </w:r>
      <w:r>
        <w:t xml:space="preserve"> select</w:t>
      </w:r>
      <w:r w:rsidR="00365D8A">
        <w:t xml:space="preserve"> the structure, or layout, </w:t>
      </w:r>
      <w:r>
        <w:t xml:space="preserve">in which to see the widgets in your dashboard. </w:t>
      </w:r>
    </w:p>
    <w:p w14:paraId="318E1C1D" w14:textId="182874C0" w:rsidR="00013BCB" w:rsidRDefault="00013BCB" w:rsidP="00013BCB">
      <w:pPr>
        <w:numPr>
          <w:ilvl w:val="0"/>
          <w:numId w:val="29"/>
        </w:numPr>
        <w:spacing w:after="360"/>
        <w:divId w:val="1453354881"/>
      </w:pPr>
      <w:r>
        <w:t xml:space="preserve">Click the </w:t>
      </w:r>
      <w:r w:rsidRPr="00037D08">
        <w:rPr>
          <w:b/>
        </w:rPr>
        <w:t>Close</w:t>
      </w:r>
      <w:r>
        <w:t xml:space="preserve"> button.</w:t>
      </w:r>
    </w:p>
    <w:p w14:paraId="135D821E" w14:textId="77777777" w:rsidR="00891AAA" w:rsidRPr="00891AAA" w:rsidRDefault="00891AAA" w:rsidP="006A76BA">
      <w:pPr>
        <w:numPr>
          <w:ilvl w:val="0"/>
          <w:numId w:val="29"/>
        </w:numPr>
        <w:spacing w:after="360"/>
        <w:divId w:val="1453354881"/>
        <w:rPr>
          <w:rFonts w:eastAsia="Times New Roman"/>
        </w:rPr>
      </w:pPr>
      <w:r w:rsidRPr="00891AAA">
        <w:rPr>
          <w:rFonts w:eastAsia="Times New Roman"/>
        </w:rPr>
        <w:t xml:space="preserve">To save the new widget arrangement, click the  </w:t>
      </w:r>
      <w:r w:rsidRPr="00891AAA">
        <w:rPr>
          <w:rFonts w:eastAsia="Times New Roman"/>
          <w:noProof/>
        </w:rPr>
        <w:drawing>
          <wp:inline distT="0" distB="0" distL="0" distR="0" wp14:anchorId="27EAAA4C" wp14:editId="7093E1B3">
            <wp:extent cx="160034" cy="182896"/>
            <wp:effectExtent l="0" t="0" r="0" b="762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111">
                      <a:extLst>
                        <a:ext uri="{28A0092B-C50C-407E-A947-70E740481C1C}">
                          <a14:useLocalDpi xmlns:a14="http://schemas.microsoft.com/office/drawing/2010/main" val="0"/>
                        </a:ext>
                      </a:extLst>
                    </a:blip>
                    <a:stretch>
                      <a:fillRect/>
                    </a:stretch>
                  </pic:blipFill>
                  <pic:spPr>
                    <a:xfrm>
                      <a:off x="0" y="0"/>
                      <a:ext cx="160034" cy="182896"/>
                    </a:xfrm>
                    <a:prstGeom prst="rect">
                      <a:avLst/>
                    </a:prstGeom>
                  </pic:spPr>
                </pic:pic>
              </a:graphicData>
            </a:graphic>
          </wp:inline>
        </w:drawing>
      </w:r>
      <w:r w:rsidRPr="00891AAA">
        <w:rPr>
          <w:rFonts w:eastAsia="Times New Roman"/>
        </w:rPr>
        <w:t xml:space="preserve">  </w:t>
      </w:r>
      <w:r w:rsidRPr="00891AAA">
        <w:rPr>
          <w:rFonts w:eastAsia="Times New Roman"/>
          <w:b/>
        </w:rPr>
        <w:t>Save</w:t>
      </w:r>
      <w:r w:rsidRPr="00891AAA">
        <w:rPr>
          <w:rFonts w:eastAsia="Times New Roman"/>
        </w:rPr>
        <w:t xml:space="preserve"> icon.</w:t>
      </w:r>
    </w:p>
    <w:p w14:paraId="4566E6B2" w14:textId="77777777" w:rsidR="006307E6" w:rsidRDefault="006307E6" w:rsidP="008D3DC2">
      <w:pPr>
        <w:pStyle w:val="Heading1"/>
        <w:divId w:val="1453354881"/>
        <w:sectPr w:rsidR="006307E6" w:rsidSect="00145C88">
          <w:pgSz w:w="12240" w:h="15840" w:code="1"/>
          <w:pgMar w:top="1440" w:right="1440" w:bottom="1080" w:left="1440" w:header="432" w:footer="432" w:gutter="0"/>
          <w:cols w:space="720"/>
          <w:titlePg/>
          <w:docGrid w:linePitch="360"/>
        </w:sectPr>
      </w:pPr>
    </w:p>
    <w:p w14:paraId="6F6EDAF6" w14:textId="76C239BD" w:rsidR="008D3DC2" w:rsidRPr="00CC6213" w:rsidRDefault="008D3DC2" w:rsidP="00CC6213">
      <w:pPr>
        <w:pStyle w:val="Heading1"/>
        <w:divId w:val="1453354881"/>
      </w:pPr>
      <w:bookmarkStart w:id="193" w:name="_Toc457578098"/>
      <w:r w:rsidRPr="00CC6213">
        <w:t xml:space="preserve">Create </w:t>
      </w:r>
      <w:r w:rsidR="006307E6" w:rsidRPr="00CC6213">
        <w:t xml:space="preserve">Requests </w:t>
      </w:r>
      <w:r w:rsidRPr="00CC6213">
        <w:t>by Upload</w:t>
      </w:r>
      <w:bookmarkEnd w:id="193"/>
    </w:p>
    <w:p w14:paraId="0AD305AF" w14:textId="3B51A0AD" w:rsidR="008D3DC2" w:rsidRPr="008D3DC2" w:rsidRDefault="003568FE" w:rsidP="008D3DC2">
      <w:pPr>
        <w:spacing w:after="240"/>
        <w:divId w:val="1453354881"/>
      </w:pPr>
      <w:r>
        <w:t>HDS</w:t>
      </w:r>
      <w:r w:rsidR="008D3DC2" w:rsidRPr="008D3DC2">
        <w:t xml:space="preserve"> streamlines the Create </w:t>
      </w:r>
      <w:r w:rsidR="0079573E">
        <w:t>Request</w:t>
      </w:r>
      <w:r w:rsidR="008D3DC2" w:rsidRPr="008D3DC2">
        <w:t xml:space="preserve"> process.  You can create a new </w:t>
      </w:r>
      <w:r w:rsidR="0079573E">
        <w:t>request</w:t>
      </w:r>
      <w:r w:rsidR="008D3DC2" w:rsidRPr="008D3DC2">
        <w:t xml:space="preserve"> simply by uploading files online from your computer—a single file, a group of documents, a spreadsheet of </w:t>
      </w:r>
      <w:r w:rsidR="00F4152B">
        <w:t>requests</w:t>
      </w:r>
      <w:r w:rsidR="008D3DC2" w:rsidRPr="008D3DC2">
        <w:t xml:space="preserve">—to </w:t>
      </w:r>
      <w:r>
        <w:t>HDS</w:t>
      </w:r>
      <w:r w:rsidR="008D3DC2">
        <w:t>.</w:t>
      </w:r>
    </w:p>
    <w:p w14:paraId="5C8DB6DB" w14:textId="4A6F6E8A" w:rsidR="008D3DC2" w:rsidRPr="008D3DC2" w:rsidRDefault="008D3DC2" w:rsidP="008D3DC2">
      <w:pPr>
        <w:spacing w:after="360"/>
        <w:divId w:val="1453354881"/>
      </w:pPr>
      <w:r w:rsidRPr="008D3DC2">
        <w:t xml:space="preserve">The screen below is an example of the </w:t>
      </w:r>
      <w:r w:rsidRPr="008D3DC2">
        <w:rPr>
          <w:b/>
        </w:rPr>
        <w:t xml:space="preserve">Upload </w:t>
      </w:r>
      <w:r w:rsidR="00F4152B">
        <w:rPr>
          <w:b/>
        </w:rPr>
        <w:t>Requests</w:t>
      </w:r>
      <w:r w:rsidRPr="008D3DC2">
        <w:rPr>
          <w:b/>
        </w:rPr>
        <w:t xml:space="preserve"> </w:t>
      </w:r>
      <w:r w:rsidRPr="008D3DC2">
        <w:t>page.</w:t>
      </w:r>
    </w:p>
    <w:p w14:paraId="43ACD6CF" w14:textId="345B99F7" w:rsidR="008D3DC2" w:rsidRPr="008D3DC2" w:rsidRDefault="00F2367A" w:rsidP="008D3DC2">
      <w:pPr>
        <w:spacing w:after="360"/>
        <w:divId w:val="1453354881"/>
      </w:pPr>
      <w:ins w:id="194" w:author="Susan Ladwig" w:date="2017-06-22T16:00:00Z">
        <w:r>
          <w:rPr>
            <w:noProof/>
          </w:rPr>
          <w:drawing>
            <wp:inline distT="0" distB="0" distL="0" distR="0" wp14:anchorId="392E7797" wp14:editId="3034E33B">
              <wp:extent cx="4755292" cy="2842506"/>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ewwhatever3.png"/>
                      <pic:cNvPicPr/>
                    </pic:nvPicPr>
                    <pic:blipFill>
                      <a:blip r:embed="rId112">
                        <a:extLst>
                          <a:ext uri="{28A0092B-C50C-407E-A947-70E740481C1C}">
                            <a14:useLocalDpi xmlns:a14="http://schemas.microsoft.com/office/drawing/2010/main" val="0"/>
                          </a:ext>
                        </a:extLst>
                      </a:blip>
                      <a:stretch>
                        <a:fillRect/>
                      </a:stretch>
                    </pic:blipFill>
                    <pic:spPr>
                      <a:xfrm>
                        <a:off x="0" y="0"/>
                        <a:ext cx="4755292" cy="2842506"/>
                      </a:xfrm>
                      <a:prstGeom prst="rect">
                        <a:avLst/>
                      </a:prstGeom>
                    </pic:spPr>
                  </pic:pic>
                </a:graphicData>
              </a:graphic>
            </wp:inline>
          </w:drawing>
        </w:r>
      </w:ins>
      <w:commentRangeStart w:id="195"/>
      <w:del w:id="196" w:author="Susan Ladwig" w:date="2017-06-22T15:59:00Z">
        <w:r w:rsidR="006307E6" w:rsidDel="00F2367A">
          <w:rPr>
            <w:noProof/>
          </w:rPr>
          <w:drawing>
            <wp:inline distT="0" distB="0" distL="0" distR="0" wp14:anchorId="11E9EC69" wp14:editId="475B55CD">
              <wp:extent cx="5943600" cy="35483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13">
                        <a:extLst>
                          <a:ext uri="{28A0092B-C50C-407E-A947-70E740481C1C}">
                            <a14:useLocalDpi xmlns:a14="http://schemas.microsoft.com/office/drawing/2010/main" val="0"/>
                          </a:ext>
                        </a:extLst>
                      </a:blip>
                      <a:stretch>
                        <a:fillRect/>
                      </a:stretch>
                    </pic:blipFill>
                    <pic:spPr>
                      <a:xfrm>
                        <a:off x="0" y="0"/>
                        <a:ext cx="5943600" cy="3548380"/>
                      </a:xfrm>
                      <a:prstGeom prst="rect">
                        <a:avLst/>
                      </a:prstGeom>
                    </pic:spPr>
                  </pic:pic>
                </a:graphicData>
              </a:graphic>
            </wp:inline>
          </w:drawing>
        </w:r>
      </w:del>
      <w:commentRangeEnd w:id="195"/>
      <w:r w:rsidR="00213547">
        <w:rPr>
          <w:rStyle w:val="CommentReference"/>
        </w:rPr>
        <w:commentReference w:id="195"/>
      </w:r>
    </w:p>
    <w:p w14:paraId="58B9A893" w14:textId="77777777" w:rsidR="008D3DC2" w:rsidRPr="008D3DC2" w:rsidRDefault="003864C8" w:rsidP="008D3DC2">
      <w:pPr>
        <w:spacing w:after="360"/>
        <w:divId w:val="1453354881"/>
        <w:rPr>
          <w:rFonts w:ascii="Arial" w:eastAsia="Times New Roman" w:hAnsi="Arial" w:cs="Arial"/>
          <w:color w:val="000000"/>
          <w:sz w:val="20"/>
          <w:szCs w:val="20"/>
        </w:rPr>
      </w:pPr>
      <w:r>
        <w:rPr>
          <w:rFonts w:ascii="Arial" w:eastAsia="Times New Roman" w:hAnsi="Arial" w:cs="Arial"/>
          <w:color w:val="000000"/>
          <w:sz w:val="20"/>
          <w:szCs w:val="20"/>
        </w:rPr>
        <w:pict w14:anchorId="573ACD2E">
          <v:rect id="_x0000_i1029" style="width:468pt;height:1.5pt" o:hralign="center" o:hrstd="t" o:hrnoshade="t" o:hr="t" fillcolor="#a0a0a0" stroked="f"/>
        </w:pict>
      </w:r>
    </w:p>
    <w:p w14:paraId="65850663" w14:textId="77777777" w:rsidR="008D3DC2" w:rsidRPr="008D3DC2" w:rsidRDefault="008D3DC2" w:rsidP="008D3DC2">
      <w:pPr>
        <w:divId w:val="1453354881"/>
        <w:rPr>
          <w:rFonts w:eastAsia="Times New Roman"/>
        </w:rPr>
      </w:pPr>
      <w:r w:rsidRPr="008D3DC2">
        <w:rPr>
          <w:rFonts w:eastAsia="Times New Roman"/>
        </w:rPr>
        <w:t xml:space="preserve">Topics in this chapter </w:t>
      </w:r>
    </w:p>
    <w:p w14:paraId="3B52EEE3" w14:textId="266FE19D" w:rsidR="008D3DC2" w:rsidRPr="008D3DC2" w:rsidRDefault="008D3DC2" w:rsidP="008D3DC2">
      <w:pPr>
        <w:spacing w:after="0"/>
        <w:divId w:val="1453354881"/>
        <w:rPr>
          <w:rFonts w:eastAsia="Times New Roman"/>
          <w:b/>
        </w:rPr>
      </w:pPr>
      <w:r w:rsidRPr="008D3DC2">
        <w:rPr>
          <w:rFonts w:eastAsia="Times New Roman"/>
          <w:b/>
        </w:rPr>
        <w:t xml:space="preserve">Upload Single </w:t>
      </w:r>
      <w:r w:rsidR="0079573E">
        <w:rPr>
          <w:rFonts w:eastAsia="Times New Roman"/>
          <w:b/>
        </w:rPr>
        <w:t>Request</w:t>
      </w:r>
    </w:p>
    <w:p w14:paraId="77A35C05" w14:textId="7FD137A0" w:rsidR="008D3DC2" w:rsidRPr="008D3DC2" w:rsidRDefault="008D3DC2" w:rsidP="008D3DC2">
      <w:pPr>
        <w:spacing w:after="240"/>
        <w:divId w:val="1453354881"/>
        <w:rPr>
          <w:rFonts w:eastAsia="Times New Roman"/>
          <w:color w:val="000000"/>
        </w:rPr>
      </w:pPr>
      <w:r w:rsidRPr="008D3DC2">
        <w:rPr>
          <w:rFonts w:eastAsia="Times New Roman"/>
          <w:color w:val="000000"/>
        </w:rPr>
        <w:t xml:space="preserve">When selected, you have the option to create a </w:t>
      </w:r>
      <w:r w:rsidR="0079573E">
        <w:rPr>
          <w:rFonts w:eastAsia="Times New Roman"/>
          <w:color w:val="000000"/>
        </w:rPr>
        <w:t>request</w:t>
      </w:r>
      <w:r w:rsidRPr="008D3DC2">
        <w:rPr>
          <w:rFonts w:eastAsia="Times New Roman"/>
          <w:color w:val="000000"/>
        </w:rPr>
        <w:t xml:space="preserve"> containing one or more files.</w:t>
      </w:r>
    </w:p>
    <w:p w14:paraId="510E18B0" w14:textId="184FFC99" w:rsidR="008D3DC2" w:rsidRPr="008D3DC2" w:rsidRDefault="008D3DC2" w:rsidP="008D3DC2">
      <w:pPr>
        <w:spacing w:after="0"/>
        <w:divId w:val="1453354881"/>
        <w:rPr>
          <w:rFonts w:eastAsia="Times New Roman"/>
          <w:b/>
        </w:rPr>
      </w:pPr>
      <w:r w:rsidRPr="008D3DC2">
        <w:rPr>
          <w:rFonts w:eastAsia="Times New Roman"/>
          <w:b/>
        </w:rPr>
        <w:t xml:space="preserve">Upload a Batch </w:t>
      </w:r>
      <w:r w:rsidR="0079573E">
        <w:rPr>
          <w:rFonts w:eastAsia="Times New Roman"/>
          <w:b/>
        </w:rPr>
        <w:t>Request</w:t>
      </w:r>
      <w:r w:rsidRPr="008D3DC2">
        <w:rPr>
          <w:rFonts w:eastAsia="Times New Roman"/>
          <w:b/>
        </w:rPr>
        <w:t xml:space="preserve"> of multiple documents</w:t>
      </w:r>
    </w:p>
    <w:p w14:paraId="24D5EEEE" w14:textId="4F9A3CA4" w:rsidR="008D3DC2" w:rsidRPr="008D3DC2" w:rsidRDefault="008D3DC2" w:rsidP="008D3DC2">
      <w:pPr>
        <w:spacing w:after="240"/>
        <w:divId w:val="1453354881"/>
        <w:rPr>
          <w:rFonts w:eastAsia="Times New Roman"/>
          <w:color w:val="000000"/>
        </w:rPr>
      </w:pPr>
      <w:r w:rsidRPr="008D3DC2">
        <w:rPr>
          <w:rFonts w:eastAsia="Times New Roman"/>
          <w:color w:val="000000"/>
        </w:rPr>
        <w:t xml:space="preserve">You can upload two or more individual </w:t>
      </w:r>
      <w:r w:rsidR="00F4152B">
        <w:rPr>
          <w:rFonts w:eastAsia="Times New Roman"/>
          <w:color w:val="000000"/>
        </w:rPr>
        <w:t>requests</w:t>
      </w:r>
      <w:r w:rsidRPr="008D3DC2">
        <w:rPr>
          <w:rFonts w:eastAsia="Times New Roman"/>
          <w:color w:val="000000"/>
        </w:rPr>
        <w:t>.</w:t>
      </w:r>
    </w:p>
    <w:p w14:paraId="3E3BF5E1" w14:textId="6B154F38" w:rsidR="008D3DC2" w:rsidRPr="008D3DC2" w:rsidRDefault="008D3DC2" w:rsidP="008D3DC2">
      <w:pPr>
        <w:spacing w:after="0"/>
        <w:divId w:val="1453354881"/>
        <w:rPr>
          <w:rFonts w:eastAsia="Times New Roman"/>
          <w:b/>
        </w:rPr>
      </w:pPr>
      <w:r w:rsidRPr="008D3DC2">
        <w:rPr>
          <w:rFonts w:eastAsia="Times New Roman"/>
          <w:b/>
        </w:rPr>
        <w:t xml:space="preserve">Upload a Batch </w:t>
      </w:r>
      <w:r w:rsidR="0079573E">
        <w:rPr>
          <w:rFonts w:eastAsia="Times New Roman"/>
          <w:b/>
        </w:rPr>
        <w:t>Request</w:t>
      </w:r>
      <w:r w:rsidRPr="008D3DC2">
        <w:rPr>
          <w:rFonts w:eastAsia="Times New Roman"/>
          <w:b/>
        </w:rPr>
        <w:t xml:space="preserve"> </w:t>
      </w:r>
      <w:r w:rsidR="00D62E29">
        <w:rPr>
          <w:rFonts w:eastAsia="Times New Roman"/>
          <w:b/>
        </w:rPr>
        <w:t>from</w:t>
      </w:r>
      <w:r w:rsidR="00D62E29" w:rsidRPr="008D3DC2">
        <w:rPr>
          <w:rFonts w:eastAsia="Times New Roman"/>
          <w:b/>
        </w:rPr>
        <w:t xml:space="preserve"> </w:t>
      </w:r>
      <w:r w:rsidRPr="008D3DC2">
        <w:rPr>
          <w:rFonts w:eastAsia="Times New Roman"/>
          <w:b/>
        </w:rPr>
        <w:t>a spreadsheet</w:t>
      </w:r>
    </w:p>
    <w:p w14:paraId="1D549547" w14:textId="458DD53A" w:rsidR="008D3DC2" w:rsidRPr="008D3DC2" w:rsidRDefault="003568FE" w:rsidP="008D3DC2">
      <w:pPr>
        <w:spacing w:after="240"/>
        <w:divId w:val="1453354881"/>
        <w:rPr>
          <w:b/>
          <w:bCs/>
          <w:kern w:val="36"/>
          <w:sz w:val="48"/>
          <w:szCs w:val="48"/>
        </w:rPr>
      </w:pPr>
      <w:r>
        <w:rPr>
          <w:rFonts w:eastAsia="Times New Roman"/>
          <w:color w:val="000000"/>
        </w:rPr>
        <w:t>HDS</w:t>
      </w:r>
      <w:r w:rsidR="008D3DC2" w:rsidRPr="008D3DC2">
        <w:rPr>
          <w:rFonts w:eastAsia="Times New Roman"/>
          <w:color w:val="000000"/>
        </w:rPr>
        <w:t xml:space="preserve"> will create any number of </w:t>
      </w:r>
      <w:r w:rsidR="00F4152B">
        <w:rPr>
          <w:rFonts w:eastAsia="Times New Roman"/>
          <w:color w:val="000000"/>
        </w:rPr>
        <w:t>requests</w:t>
      </w:r>
      <w:r w:rsidR="008D3DC2" w:rsidRPr="008D3DC2">
        <w:rPr>
          <w:rFonts w:eastAsia="Times New Roman"/>
          <w:color w:val="000000"/>
        </w:rPr>
        <w:t xml:space="preserve"> from a spreadsheet.</w:t>
      </w:r>
      <w:r w:rsidR="008D3DC2" w:rsidRPr="008D3DC2">
        <w:br w:type="page"/>
      </w:r>
    </w:p>
    <w:p w14:paraId="50EF84C8" w14:textId="5CC1FF24" w:rsidR="008D3DC2" w:rsidRPr="008D3DC2" w:rsidRDefault="008D3DC2" w:rsidP="00BA2E92">
      <w:pPr>
        <w:pStyle w:val="Heading2"/>
        <w:divId w:val="1453354881"/>
      </w:pPr>
      <w:bookmarkStart w:id="197" w:name="_Toc457578099"/>
      <w:r w:rsidRPr="008D3DC2">
        <w:t xml:space="preserve">Single </w:t>
      </w:r>
      <w:bookmarkEnd w:id="197"/>
      <w:r w:rsidR="006307E6">
        <w:t>Request</w:t>
      </w:r>
    </w:p>
    <w:p w14:paraId="0FC5CB25" w14:textId="375D2A0C" w:rsidR="008D3DC2" w:rsidRPr="008D3DC2" w:rsidRDefault="008D3DC2" w:rsidP="00AE3643">
      <w:pPr>
        <w:spacing w:after="240"/>
        <w:divId w:val="1453354881"/>
      </w:pPr>
      <w:r w:rsidRPr="008D3DC2">
        <w:t xml:space="preserve">This section describes the steps for uploading a </w:t>
      </w:r>
      <w:r w:rsidRPr="008D3DC2">
        <w:rPr>
          <w:i/>
        </w:rPr>
        <w:t>single</w:t>
      </w:r>
      <w:r w:rsidRPr="008D3DC2">
        <w:t xml:space="preserve"> </w:t>
      </w:r>
      <w:r w:rsidR="0079573E">
        <w:t>request</w:t>
      </w:r>
      <w:r w:rsidRPr="008D3DC2">
        <w:t>.</w:t>
      </w:r>
    </w:p>
    <w:p w14:paraId="3F271E1D" w14:textId="77777777" w:rsidR="00AE3643" w:rsidRDefault="00AE3643" w:rsidP="00AE3643">
      <w:pPr>
        <w:spacing w:after="0"/>
        <w:ind w:left="450"/>
        <w:divId w:val="1453354881"/>
        <w:rPr>
          <w:rFonts w:eastAsia="Times New Roman"/>
        </w:rPr>
      </w:pPr>
      <w:r w:rsidRPr="008D3DC2">
        <w:rPr>
          <w:b/>
          <w:i/>
        </w:rPr>
        <w:t>Quick Steps</w:t>
      </w:r>
      <w:r>
        <w:rPr>
          <w:rFonts w:eastAsia="Times New Roman"/>
        </w:rPr>
        <w:t xml:space="preserve"> </w:t>
      </w:r>
    </w:p>
    <w:p w14:paraId="320EFFCB" w14:textId="5ABB147A" w:rsidR="008D3DC2" w:rsidRPr="00AE3643" w:rsidRDefault="003864C8" w:rsidP="00AE3643">
      <w:pPr>
        <w:ind w:left="450"/>
        <w:divId w:val="1453354881"/>
        <w:rPr>
          <w:b/>
          <w:i/>
        </w:rPr>
      </w:pPr>
      <w:r>
        <w:rPr>
          <w:rFonts w:eastAsia="Times New Roman"/>
        </w:rPr>
        <w:pict w14:anchorId="05DE4F3B">
          <v:rect id="_x0000_i1030" style="width:468pt;height:1.5pt" o:hralign="center" o:hrstd="t" o:hrnoshade="t" o:hr="t" fillcolor="#747070 [1614]" stroked="f"/>
        </w:pic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0"/>
        <w:gridCol w:w="5660"/>
      </w:tblGrid>
      <w:tr w:rsidR="008D3DC2" w:rsidRPr="008D3DC2" w14:paraId="675030C7" w14:textId="77777777" w:rsidTr="008D3DC2">
        <w:trPr>
          <w:divId w:val="1453354881"/>
        </w:trPr>
        <w:tc>
          <w:tcPr>
            <w:tcW w:w="2610" w:type="dxa"/>
            <w:tcBorders>
              <w:right w:val="single" w:sz="12" w:space="0" w:color="767171" w:themeColor="background2" w:themeShade="80"/>
            </w:tcBorders>
          </w:tcPr>
          <w:p w14:paraId="0345C0A8" w14:textId="77777777" w:rsidR="008D3DC2" w:rsidRPr="008D3DC2" w:rsidRDefault="008D3DC2" w:rsidP="0087017A">
            <w:pPr>
              <w:numPr>
                <w:ilvl w:val="0"/>
                <w:numId w:val="33"/>
              </w:numPr>
              <w:spacing w:after="0"/>
              <w:ind w:left="337"/>
              <w:contextualSpacing/>
              <w:rPr>
                <w:b/>
                <w:i/>
                <w:sz w:val="22"/>
                <w:szCs w:val="22"/>
              </w:rPr>
            </w:pPr>
            <w:r w:rsidRPr="008D3DC2">
              <w:rPr>
                <w:b/>
                <w:sz w:val="22"/>
                <w:szCs w:val="22"/>
              </w:rPr>
              <w:t>Choose file(s)</w:t>
            </w:r>
          </w:p>
        </w:tc>
        <w:tc>
          <w:tcPr>
            <w:tcW w:w="5660" w:type="dxa"/>
            <w:tcBorders>
              <w:left w:val="single" w:sz="12" w:space="0" w:color="767171" w:themeColor="background2" w:themeShade="80"/>
            </w:tcBorders>
          </w:tcPr>
          <w:p w14:paraId="25FC9E43" w14:textId="0670DD03" w:rsidR="008D3DC2" w:rsidRPr="008D3DC2" w:rsidRDefault="00D62E29">
            <w:pPr>
              <w:rPr>
                <w:b/>
                <w:i/>
                <w:sz w:val="22"/>
                <w:szCs w:val="22"/>
              </w:rPr>
            </w:pPr>
            <w:r>
              <w:rPr>
                <w:noProof/>
              </w:rPr>
              <w:t xml:space="preserve">Click </w:t>
            </w:r>
            <w:r w:rsidRPr="00903118">
              <w:rPr>
                <w:i/>
                <w:noProof/>
              </w:rPr>
              <w:t xml:space="preserve">Choose </w:t>
            </w:r>
            <w:r>
              <w:rPr>
                <w:i/>
                <w:noProof/>
              </w:rPr>
              <w:t>Files</w:t>
            </w:r>
            <w:r>
              <w:rPr>
                <w:noProof/>
              </w:rPr>
              <w:t xml:space="preserve"> to select files f</w:t>
            </w:r>
            <w:r w:rsidR="008D3DC2" w:rsidRPr="008D3DC2">
              <w:rPr>
                <w:noProof/>
              </w:rPr>
              <w:t>rom</w:t>
            </w:r>
            <w:r w:rsidR="008D3DC2" w:rsidRPr="008D3DC2">
              <w:t xml:space="preserve"> </w:t>
            </w:r>
            <w:r w:rsidR="008D3DC2" w:rsidRPr="00903118">
              <w:rPr>
                <w:rStyle w:val="NoCheckChar"/>
              </w:rPr>
              <w:t>your</w:t>
            </w:r>
            <w:r w:rsidR="008D3DC2" w:rsidRPr="008D3DC2">
              <w:t xml:space="preserve"> shared drives and folders.</w:t>
            </w:r>
          </w:p>
        </w:tc>
      </w:tr>
      <w:tr w:rsidR="008D3DC2" w:rsidRPr="008D3DC2" w14:paraId="40FF6632" w14:textId="77777777" w:rsidTr="008D3DC2">
        <w:trPr>
          <w:divId w:val="1453354881"/>
        </w:trPr>
        <w:tc>
          <w:tcPr>
            <w:tcW w:w="2610" w:type="dxa"/>
            <w:tcBorders>
              <w:right w:val="single" w:sz="12" w:space="0" w:color="767171" w:themeColor="background2" w:themeShade="80"/>
            </w:tcBorders>
          </w:tcPr>
          <w:p w14:paraId="0A6C3B3B" w14:textId="77777777" w:rsidR="008D3DC2" w:rsidRPr="008D3DC2" w:rsidRDefault="008D3DC2" w:rsidP="0087017A">
            <w:pPr>
              <w:numPr>
                <w:ilvl w:val="0"/>
                <w:numId w:val="33"/>
              </w:numPr>
              <w:spacing w:after="0"/>
              <w:ind w:left="337"/>
              <w:contextualSpacing/>
              <w:rPr>
                <w:b/>
                <w:i/>
                <w:sz w:val="22"/>
                <w:szCs w:val="22"/>
              </w:rPr>
            </w:pPr>
            <w:r w:rsidRPr="008D3DC2">
              <w:rPr>
                <w:b/>
                <w:sz w:val="22"/>
                <w:szCs w:val="22"/>
              </w:rPr>
              <w:t>Upload the file(s)</w:t>
            </w:r>
          </w:p>
        </w:tc>
        <w:tc>
          <w:tcPr>
            <w:tcW w:w="5660" w:type="dxa"/>
            <w:tcBorders>
              <w:left w:val="single" w:sz="12" w:space="0" w:color="767171" w:themeColor="background2" w:themeShade="80"/>
            </w:tcBorders>
          </w:tcPr>
          <w:p w14:paraId="7529005A" w14:textId="281FF62B" w:rsidR="008D3DC2" w:rsidRPr="008D3DC2" w:rsidRDefault="00D62E29">
            <w:r>
              <w:rPr>
                <w:noProof/>
              </w:rPr>
              <w:t xml:space="preserve">Click </w:t>
            </w:r>
            <w:r w:rsidRPr="00903118">
              <w:rPr>
                <w:i/>
                <w:noProof/>
              </w:rPr>
              <w:t>Upload Files</w:t>
            </w:r>
            <w:r>
              <w:rPr>
                <w:noProof/>
              </w:rPr>
              <w:t xml:space="preserve"> to</w:t>
            </w:r>
            <w:r w:rsidRPr="008D3DC2">
              <w:t xml:space="preserve"> </w:t>
            </w:r>
            <w:r w:rsidR="008D3DC2" w:rsidRPr="008D3DC2">
              <w:t xml:space="preserve">review </w:t>
            </w:r>
            <w:r w:rsidR="000E1527">
              <w:t xml:space="preserve">the selected files </w:t>
            </w:r>
            <w:r w:rsidR="008D3DC2" w:rsidRPr="008D3DC2">
              <w:t xml:space="preserve">in the </w:t>
            </w:r>
            <w:r w:rsidR="008D3DC2" w:rsidRPr="008D3DC2">
              <w:rPr>
                <w:b/>
                <w:i/>
              </w:rPr>
              <w:t>Uploaded Files</w:t>
            </w:r>
            <w:r w:rsidR="008D3DC2" w:rsidRPr="008D3DC2">
              <w:t xml:space="preserve"> list.</w:t>
            </w:r>
          </w:p>
        </w:tc>
      </w:tr>
      <w:tr w:rsidR="008D3DC2" w:rsidRPr="008D3DC2" w14:paraId="06FD6EA8" w14:textId="77777777" w:rsidTr="008D3DC2">
        <w:trPr>
          <w:divId w:val="1453354881"/>
        </w:trPr>
        <w:tc>
          <w:tcPr>
            <w:tcW w:w="2610" w:type="dxa"/>
            <w:tcBorders>
              <w:right w:val="single" w:sz="12" w:space="0" w:color="767171" w:themeColor="background2" w:themeShade="80"/>
            </w:tcBorders>
          </w:tcPr>
          <w:p w14:paraId="21005C6A" w14:textId="77777777" w:rsidR="008D3DC2" w:rsidRPr="008D3DC2" w:rsidRDefault="008D3DC2" w:rsidP="0087017A">
            <w:pPr>
              <w:numPr>
                <w:ilvl w:val="0"/>
                <w:numId w:val="33"/>
              </w:numPr>
              <w:ind w:left="331"/>
              <w:rPr>
                <w:b/>
                <w:i/>
                <w:sz w:val="22"/>
                <w:szCs w:val="22"/>
              </w:rPr>
            </w:pPr>
            <w:r w:rsidRPr="008D3DC2">
              <w:rPr>
                <w:b/>
                <w:sz w:val="22"/>
                <w:szCs w:val="22"/>
              </w:rPr>
              <w:t>Change Document Type(s)</w:t>
            </w:r>
          </w:p>
        </w:tc>
        <w:tc>
          <w:tcPr>
            <w:tcW w:w="5660" w:type="dxa"/>
            <w:tcBorders>
              <w:left w:val="single" w:sz="12" w:space="0" w:color="767171" w:themeColor="background2" w:themeShade="80"/>
            </w:tcBorders>
          </w:tcPr>
          <w:p w14:paraId="25E61697" w14:textId="0C22E26F" w:rsidR="008D3DC2" w:rsidRPr="008D3DC2" w:rsidRDefault="00DF2E34">
            <w:r>
              <w:rPr>
                <w:noProof/>
              </w:rPr>
              <w:t>I</w:t>
            </w:r>
            <w:r w:rsidR="008D3DC2" w:rsidRPr="008D3DC2">
              <w:rPr>
                <w:noProof/>
              </w:rPr>
              <w:t>f</w:t>
            </w:r>
            <w:r w:rsidR="008D3DC2" w:rsidRPr="008D3DC2">
              <w:t xml:space="preserve"> necessary</w:t>
            </w:r>
            <w:r>
              <w:t>,</w:t>
            </w:r>
            <w:r w:rsidR="008D3DC2" w:rsidRPr="008D3DC2">
              <w:t xml:space="preserve"> </w:t>
            </w:r>
            <w:r>
              <w:t>change</w:t>
            </w:r>
            <w:r w:rsidR="008D3DC2" w:rsidRPr="008D3DC2">
              <w:t xml:space="preserve"> the document</w:t>
            </w:r>
            <w:r>
              <w:t xml:space="preserve"> type(</w:t>
            </w:r>
            <w:r w:rsidR="008D3DC2" w:rsidRPr="008D3DC2">
              <w:t>s</w:t>
            </w:r>
            <w:r>
              <w:t>)</w:t>
            </w:r>
            <w:r w:rsidR="008D3DC2" w:rsidRPr="008D3DC2">
              <w:t xml:space="preserve"> in the </w:t>
            </w:r>
            <w:r w:rsidR="0079573E">
              <w:t>request</w:t>
            </w:r>
            <w:r w:rsidR="008D3DC2" w:rsidRPr="008D3DC2">
              <w:t xml:space="preserve">. </w:t>
            </w:r>
          </w:p>
        </w:tc>
      </w:tr>
      <w:tr w:rsidR="008D3DC2" w:rsidRPr="008D3DC2" w14:paraId="182FABE9" w14:textId="77777777" w:rsidTr="008D3DC2">
        <w:trPr>
          <w:divId w:val="1453354881"/>
        </w:trPr>
        <w:tc>
          <w:tcPr>
            <w:tcW w:w="2610" w:type="dxa"/>
            <w:tcBorders>
              <w:right w:val="single" w:sz="12" w:space="0" w:color="767171" w:themeColor="background2" w:themeShade="80"/>
            </w:tcBorders>
          </w:tcPr>
          <w:p w14:paraId="438AE7AA" w14:textId="77777777" w:rsidR="008D3DC2" w:rsidRPr="008D3DC2" w:rsidRDefault="008D3DC2" w:rsidP="0087017A">
            <w:pPr>
              <w:numPr>
                <w:ilvl w:val="0"/>
                <w:numId w:val="33"/>
              </w:numPr>
              <w:spacing w:after="0"/>
              <w:ind w:left="337"/>
              <w:contextualSpacing/>
              <w:rPr>
                <w:b/>
                <w:i/>
                <w:sz w:val="22"/>
                <w:szCs w:val="22"/>
              </w:rPr>
            </w:pPr>
            <w:r w:rsidRPr="008D3DC2">
              <w:rPr>
                <w:b/>
                <w:sz w:val="22"/>
                <w:szCs w:val="22"/>
              </w:rPr>
              <w:t>“Start Working”</w:t>
            </w:r>
            <w:r w:rsidRPr="008D3DC2">
              <w:rPr>
                <w:b/>
                <w:i/>
                <w:sz w:val="22"/>
                <w:szCs w:val="22"/>
              </w:rPr>
              <w:t xml:space="preserve"> </w:t>
            </w:r>
          </w:p>
        </w:tc>
        <w:tc>
          <w:tcPr>
            <w:tcW w:w="5660" w:type="dxa"/>
            <w:tcBorders>
              <w:left w:val="single" w:sz="12" w:space="0" w:color="767171" w:themeColor="background2" w:themeShade="80"/>
            </w:tcBorders>
          </w:tcPr>
          <w:p w14:paraId="42E64D48" w14:textId="344829D6" w:rsidR="008D3DC2" w:rsidRPr="008D3DC2" w:rsidRDefault="00DF2E34">
            <w:r>
              <w:rPr>
                <w:noProof/>
              </w:rPr>
              <w:t>Click</w:t>
            </w:r>
            <w:r w:rsidR="008D3DC2" w:rsidRPr="008D3DC2">
              <w:rPr>
                <w:noProof/>
              </w:rPr>
              <w:t xml:space="preserve"> </w:t>
            </w:r>
            <w:r w:rsidRPr="00903118">
              <w:rPr>
                <w:i/>
                <w:noProof/>
              </w:rPr>
              <w:t>Start Working</w:t>
            </w:r>
            <w:r w:rsidR="008D3DC2" w:rsidRPr="008D3DC2">
              <w:t xml:space="preserve"> to review and update the request. </w:t>
            </w:r>
          </w:p>
        </w:tc>
      </w:tr>
      <w:tr w:rsidR="008D3DC2" w:rsidRPr="008D3DC2" w14:paraId="6C41DCEE" w14:textId="77777777" w:rsidTr="008D3DC2">
        <w:trPr>
          <w:divId w:val="1453354881"/>
        </w:trPr>
        <w:tc>
          <w:tcPr>
            <w:tcW w:w="2610" w:type="dxa"/>
            <w:tcBorders>
              <w:right w:val="single" w:sz="12" w:space="0" w:color="767171" w:themeColor="background2" w:themeShade="80"/>
            </w:tcBorders>
          </w:tcPr>
          <w:p w14:paraId="77E2BA92" w14:textId="64C83C89" w:rsidR="008D3DC2" w:rsidRPr="008D3DC2" w:rsidRDefault="00A1540D" w:rsidP="0087017A">
            <w:pPr>
              <w:numPr>
                <w:ilvl w:val="0"/>
                <w:numId w:val="33"/>
              </w:numPr>
              <w:ind w:left="331"/>
              <w:rPr>
                <w:b/>
                <w:i/>
                <w:sz w:val="22"/>
                <w:szCs w:val="22"/>
              </w:rPr>
            </w:pPr>
            <w:r>
              <w:rPr>
                <w:b/>
                <w:sz w:val="22"/>
                <w:szCs w:val="22"/>
              </w:rPr>
              <w:t xml:space="preserve">Change </w:t>
            </w:r>
            <w:r w:rsidR="008D3DC2" w:rsidRPr="008D3DC2">
              <w:rPr>
                <w:b/>
                <w:sz w:val="22"/>
                <w:szCs w:val="22"/>
              </w:rPr>
              <w:t>Client Information</w:t>
            </w:r>
          </w:p>
        </w:tc>
        <w:tc>
          <w:tcPr>
            <w:tcW w:w="5660" w:type="dxa"/>
            <w:tcBorders>
              <w:left w:val="single" w:sz="12" w:space="0" w:color="767171" w:themeColor="background2" w:themeShade="80"/>
            </w:tcBorders>
          </w:tcPr>
          <w:p w14:paraId="501C6454" w14:textId="269A6F69" w:rsidR="008D3DC2" w:rsidRPr="008D3DC2" w:rsidRDefault="00DF2E34">
            <w:r>
              <w:rPr>
                <w:noProof/>
              </w:rPr>
              <w:t xml:space="preserve">If </w:t>
            </w:r>
            <w:r w:rsidR="00A1540D">
              <w:rPr>
                <w:noProof/>
              </w:rPr>
              <w:t>the default client needs changing</w:t>
            </w:r>
            <w:r>
              <w:rPr>
                <w:noProof/>
              </w:rPr>
              <w:t xml:space="preserve">, search for the </w:t>
            </w:r>
            <w:r w:rsidR="00A1540D">
              <w:rPr>
                <w:noProof/>
              </w:rPr>
              <w:t xml:space="preserve">name </w:t>
            </w:r>
            <w:r w:rsidR="008D3DC2" w:rsidRPr="008D3DC2">
              <w:rPr>
                <w:noProof/>
              </w:rPr>
              <w:t>to</w:t>
            </w:r>
            <w:r w:rsidR="008D3DC2" w:rsidRPr="008D3DC2">
              <w:t xml:space="preserve"> </w:t>
            </w:r>
            <w:r>
              <w:t>complete the section.</w:t>
            </w:r>
          </w:p>
        </w:tc>
      </w:tr>
      <w:tr w:rsidR="008D3DC2" w:rsidRPr="008D3DC2" w14:paraId="29AAABA1" w14:textId="77777777" w:rsidTr="008D3DC2">
        <w:trPr>
          <w:divId w:val="1453354881"/>
        </w:trPr>
        <w:tc>
          <w:tcPr>
            <w:tcW w:w="2610" w:type="dxa"/>
            <w:tcBorders>
              <w:right w:val="single" w:sz="12" w:space="0" w:color="767171" w:themeColor="background2" w:themeShade="80"/>
            </w:tcBorders>
          </w:tcPr>
          <w:p w14:paraId="35C57E50" w14:textId="77777777" w:rsidR="008D3DC2" w:rsidRPr="008D3DC2" w:rsidRDefault="008D3DC2" w:rsidP="0087017A">
            <w:pPr>
              <w:numPr>
                <w:ilvl w:val="0"/>
                <w:numId w:val="33"/>
              </w:numPr>
              <w:ind w:left="331"/>
              <w:rPr>
                <w:b/>
                <w:sz w:val="22"/>
                <w:szCs w:val="22"/>
              </w:rPr>
            </w:pPr>
            <w:r w:rsidRPr="008D3DC2">
              <w:rPr>
                <w:b/>
                <w:sz w:val="22"/>
                <w:szCs w:val="22"/>
              </w:rPr>
              <w:t>Add Patient Information</w:t>
            </w:r>
          </w:p>
        </w:tc>
        <w:tc>
          <w:tcPr>
            <w:tcW w:w="5660" w:type="dxa"/>
            <w:tcBorders>
              <w:left w:val="single" w:sz="12" w:space="0" w:color="767171" w:themeColor="background2" w:themeShade="80"/>
            </w:tcBorders>
          </w:tcPr>
          <w:p w14:paraId="748B939C" w14:textId="3155739F" w:rsidR="008D3DC2" w:rsidRPr="008D3DC2" w:rsidRDefault="00DF2E34">
            <w:pPr>
              <w:rPr>
                <w:noProof/>
              </w:rPr>
            </w:pPr>
            <w:r>
              <w:rPr>
                <w:noProof/>
              </w:rPr>
              <w:t>If New Patient, add the required</w:t>
            </w:r>
            <w:r w:rsidR="004127BD">
              <w:rPr>
                <w:noProof/>
              </w:rPr>
              <w:t xml:space="preserve"> </w:t>
            </w:r>
            <w:r>
              <w:rPr>
                <w:noProof/>
              </w:rPr>
              <w:t xml:space="preserve">information </w:t>
            </w:r>
            <w:r w:rsidR="008D3DC2" w:rsidRPr="008D3DC2">
              <w:rPr>
                <w:noProof/>
              </w:rPr>
              <w:t>to</w:t>
            </w:r>
            <w:r w:rsidR="008D3DC2" w:rsidRPr="008D3DC2">
              <w:t xml:space="preserve"> the </w:t>
            </w:r>
            <w:r w:rsidR="0079573E">
              <w:t>request</w:t>
            </w:r>
            <w:r w:rsidR="008D3DC2" w:rsidRPr="008D3DC2">
              <w:t>.</w:t>
            </w:r>
          </w:p>
        </w:tc>
      </w:tr>
      <w:tr w:rsidR="008D3DC2" w:rsidRPr="008D3DC2" w14:paraId="5174DA50" w14:textId="77777777" w:rsidTr="008D3DC2">
        <w:trPr>
          <w:divId w:val="1453354881"/>
        </w:trPr>
        <w:tc>
          <w:tcPr>
            <w:tcW w:w="2610" w:type="dxa"/>
            <w:tcBorders>
              <w:right w:val="single" w:sz="12" w:space="0" w:color="767171" w:themeColor="background2" w:themeShade="80"/>
            </w:tcBorders>
          </w:tcPr>
          <w:p w14:paraId="1386FEF5" w14:textId="3641768D" w:rsidR="008D3DC2" w:rsidRPr="008D3DC2" w:rsidRDefault="008D3DC2" w:rsidP="0087017A">
            <w:pPr>
              <w:numPr>
                <w:ilvl w:val="0"/>
                <w:numId w:val="33"/>
              </w:numPr>
              <w:spacing w:after="0"/>
              <w:ind w:left="337"/>
              <w:contextualSpacing/>
              <w:rPr>
                <w:b/>
                <w:sz w:val="22"/>
                <w:szCs w:val="22"/>
              </w:rPr>
            </w:pPr>
            <w:r w:rsidRPr="008D3DC2">
              <w:rPr>
                <w:b/>
                <w:sz w:val="22"/>
                <w:szCs w:val="22"/>
              </w:rPr>
              <w:t xml:space="preserve">“Create </w:t>
            </w:r>
            <w:r w:rsidR="0079573E">
              <w:rPr>
                <w:b/>
                <w:sz w:val="22"/>
                <w:szCs w:val="22"/>
              </w:rPr>
              <w:t>Request</w:t>
            </w:r>
            <w:r w:rsidRPr="008D3DC2">
              <w:rPr>
                <w:b/>
                <w:sz w:val="22"/>
                <w:szCs w:val="22"/>
              </w:rPr>
              <w:t>”</w:t>
            </w:r>
          </w:p>
        </w:tc>
        <w:tc>
          <w:tcPr>
            <w:tcW w:w="5660" w:type="dxa"/>
            <w:tcBorders>
              <w:left w:val="single" w:sz="12" w:space="0" w:color="767171" w:themeColor="background2" w:themeShade="80"/>
            </w:tcBorders>
          </w:tcPr>
          <w:p w14:paraId="3CEFAAB6" w14:textId="765B8CF1" w:rsidR="008D3DC2" w:rsidRPr="008D3DC2" w:rsidRDefault="00DF2E34" w:rsidP="008D3DC2">
            <w:r>
              <w:rPr>
                <w:noProof/>
              </w:rPr>
              <w:t>C</w:t>
            </w:r>
            <w:r w:rsidR="008D3DC2" w:rsidRPr="008D3DC2">
              <w:rPr>
                <w:noProof/>
              </w:rPr>
              <w:t>lick the button to</w:t>
            </w:r>
            <w:r w:rsidR="008D3DC2" w:rsidRPr="008D3DC2">
              <w:t xml:space="preserve"> create the </w:t>
            </w:r>
            <w:r w:rsidR="0079573E">
              <w:t>request</w:t>
            </w:r>
            <w:r w:rsidR="008D3DC2" w:rsidRPr="008D3DC2">
              <w:t xml:space="preserve"> number and automatically place the </w:t>
            </w:r>
            <w:r w:rsidR="0079573E">
              <w:t>request</w:t>
            </w:r>
            <w:r w:rsidR="008D3DC2" w:rsidRPr="008D3DC2">
              <w:t xml:space="preserve"> in the </w:t>
            </w:r>
            <w:r w:rsidR="008D3DC2" w:rsidRPr="008D3DC2">
              <w:rPr>
                <w:b/>
                <w:i/>
              </w:rPr>
              <w:t>Transcribe</w:t>
            </w:r>
            <w:r w:rsidR="008D3DC2" w:rsidRPr="008D3DC2">
              <w:t xml:space="preserve"> queue.</w:t>
            </w:r>
          </w:p>
        </w:tc>
      </w:tr>
    </w:tbl>
    <w:p w14:paraId="0AE812DF" w14:textId="1FAB3F5F" w:rsidR="008D3DC2" w:rsidRPr="008D3DC2" w:rsidRDefault="003864C8" w:rsidP="00373789">
      <w:pPr>
        <w:spacing w:before="120" w:after="240"/>
        <w:ind w:left="360"/>
        <w:divId w:val="1453354881"/>
        <w:rPr>
          <w:rFonts w:eastAsia="Times New Roman"/>
        </w:rPr>
      </w:pPr>
      <w:r>
        <w:rPr>
          <w:rFonts w:eastAsia="Times New Roman"/>
        </w:rPr>
        <w:pict w14:anchorId="3C924507">
          <v:rect id="_x0000_i1031" style="width:445.05pt;height:1.35pt" o:hrpct="989" o:hralign="center" o:hrstd="t" o:hrnoshade="t" o:hr="t" fillcolor="#747070 [1614]" stroked="f"/>
        </w:pict>
      </w:r>
    </w:p>
    <w:p w14:paraId="0428A665" w14:textId="313AF7E2" w:rsidR="008D3DC2" w:rsidRPr="008D3DC2" w:rsidRDefault="008D3DC2" w:rsidP="00BA2E92">
      <w:pPr>
        <w:pStyle w:val="Heading3"/>
        <w:divId w:val="1453354881"/>
      </w:pPr>
      <w:bookmarkStart w:id="198" w:name="_Toc457578100"/>
      <w:r w:rsidRPr="008D3DC2">
        <w:t>Upload a</w:t>
      </w:r>
      <w:r w:rsidR="0079573E">
        <w:t xml:space="preserve"> </w:t>
      </w:r>
      <w:r w:rsidRPr="008D3DC2">
        <w:t>request</w:t>
      </w:r>
      <w:bookmarkEnd w:id="198"/>
    </w:p>
    <w:p w14:paraId="268418B4" w14:textId="0F085786" w:rsidR="008D3DC2" w:rsidRPr="008D3DC2" w:rsidRDefault="008D3DC2" w:rsidP="008D3DC2">
      <w:pPr>
        <w:spacing w:after="360"/>
        <w:divId w:val="1453354881"/>
      </w:pPr>
      <w:r w:rsidRPr="008D3DC2">
        <w:t xml:space="preserve">Start the </w:t>
      </w:r>
      <w:r w:rsidR="0079573E">
        <w:t>request</w:t>
      </w:r>
      <w:r w:rsidRPr="008D3DC2">
        <w:t xml:space="preserve"> from the </w:t>
      </w:r>
      <w:r w:rsidRPr="008D3DC2">
        <w:rPr>
          <w:b/>
          <w:noProof/>
        </w:rPr>
        <w:t>New</w:t>
      </w:r>
      <w:r w:rsidRPr="008D3DC2">
        <w:t xml:space="preserve"> menu on the page banner.</w:t>
      </w:r>
    </w:p>
    <w:p w14:paraId="34B48B15" w14:textId="0398E142" w:rsidR="008D3DC2" w:rsidRPr="008D3DC2" w:rsidRDefault="008D3DC2" w:rsidP="0087017A">
      <w:pPr>
        <w:numPr>
          <w:ilvl w:val="0"/>
          <w:numId w:val="30"/>
        </w:numPr>
        <w:divId w:val="1453354881"/>
      </w:pPr>
      <w:r w:rsidRPr="008D3DC2">
        <w:t xml:space="preserve">Click the </w:t>
      </w:r>
      <w:r w:rsidR="00E85D35" w:rsidRPr="00E85D35">
        <w:rPr>
          <w:b/>
        </w:rPr>
        <w:t>+</w:t>
      </w:r>
      <w:r w:rsidR="00E85D35">
        <w:t xml:space="preserve"> </w:t>
      </w:r>
      <w:r w:rsidRPr="008D3DC2">
        <w:rPr>
          <w:b/>
        </w:rPr>
        <w:t>New</w:t>
      </w:r>
      <w:r w:rsidRPr="008D3DC2">
        <w:t xml:space="preserve"> icon to open the pop-up menu. </w:t>
      </w:r>
    </w:p>
    <w:p w14:paraId="0D48685E" w14:textId="4E126747" w:rsidR="008D3DC2" w:rsidRPr="008D3DC2" w:rsidRDefault="00F82CB3" w:rsidP="008D3DC2">
      <w:pPr>
        <w:tabs>
          <w:tab w:val="left" w:pos="450"/>
        </w:tabs>
        <w:spacing w:after="480"/>
        <w:ind w:left="634"/>
        <w:divId w:val="1453354881"/>
      </w:pPr>
      <w:r>
        <w:rPr>
          <w:noProof/>
        </w:rPr>
        <w:drawing>
          <wp:inline distT="0" distB="0" distL="0" distR="0" wp14:anchorId="5C38210B" wp14:editId="73E562BE">
            <wp:extent cx="3044952" cy="1563624"/>
            <wp:effectExtent l="0" t="0" r="317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
                    <pic:cNvPicPr/>
                  </pic:nvPicPr>
                  <pic:blipFill>
                    <a:blip r:embed="rId114">
                      <a:extLst>
                        <a:ext uri="{28A0092B-C50C-407E-A947-70E740481C1C}">
                          <a14:useLocalDpi xmlns:a14="http://schemas.microsoft.com/office/drawing/2010/main" val="0"/>
                        </a:ext>
                      </a:extLst>
                    </a:blip>
                    <a:stretch>
                      <a:fillRect/>
                    </a:stretch>
                  </pic:blipFill>
                  <pic:spPr>
                    <a:xfrm>
                      <a:off x="0" y="0"/>
                      <a:ext cx="3044952" cy="1563624"/>
                    </a:xfrm>
                    <a:prstGeom prst="rect">
                      <a:avLst/>
                    </a:prstGeom>
                  </pic:spPr>
                </pic:pic>
              </a:graphicData>
            </a:graphic>
          </wp:inline>
        </w:drawing>
      </w:r>
    </w:p>
    <w:p w14:paraId="2DD8996B" w14:textId="517139FF" w:rsidR="008D3DC2" w:rsidRPr="008D3DC2" w:rsidRDefault="008D3DC2" w:rsidP="0087017A">
      <w:pPr>
        <w:numPr>
          <w:ilvl w:val="0"/>
          <w:numId w:val="30"/>
        </w:numPr>
        <w:spacing w:after="240"/>
        <w:divId w:val="1453354881"/>
      </w:pPr>
      <w:r w:rsidRPr="008D3DC2">
        <w:t xml:space="preserve">Click the </w:t>
      </w:r>
      <w:r w:rsidRPr="008D3DC2">
        <w:rPr>
          <w:b/>
        </w:rPr>
        <w:t xml:space="preserve">Upload </w:t>
      </w:r>
      <w:r w:rsidR="0079573E">
        <w:rPr>
          <w:b/>
        </w:rPr>
        <w:t>Request</w:t>
      </w:r>
      <w:r w:rsidRPr="008D3DC2">
        <w:t xml:space="preserve"> icon to open </w:t>
      </w:r>
      <w:r w:rsidR="00DF2E34">
        <w:t xml:space="preserve">the </w:t>
      </w:r>
      <w:r w:rsidR="0079573E">
        <w:t>request</w:t>
      </w:r>
      <w:r w:rsidRPr="008D3DC2">
        <w:t xml:space="preserve"> page.</w:t>
      </w:r>
    </w:p>
    <w:p w14:paraId="69826B58" w14:textId="7FCADA4D" w:rsidR="008D3DC2" w:rsidRPr="008D3DC2" w:rsidRDefault="009079B6" w:rsidP="008D3DC2">
      <w:pPr>
        <w:spacing w:after="480"/>
        <w:divId w:val="1453354881"/>
      </w:pPr>
      <w:r>
        <w:rPr>
          <w:noProof/>
        </w:rPr>
        <w:drawing>
          <wp:inline distT="0" distB="0" distL="0" distR="0" wp14:anchorId="17CBE80A" wp14:editId="0FE606BE">
            <wp:extent cx="5943600" cy="35794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115">
                      <a:extLst>
                        <a:ext uri="{28A0092B-C50C-407E-A947-70E740481C1C}">
                          <a14:useLocalDpi xmlns:a14="http://schemas.microsoft.com/office/drawing/2010/main" val="0"/>
                        </a:ext>
                      </a:extLst>
                    </a:blip>
                    <a:stretch>
                      <a:fillRect/>
                    </a:stretch>
                  </pic:blipFill>
                  <pic:spPr>
                    <a:xfrm>
                      <a:off x="0" y="0"/>
                      <a:ext cx="5943600" cy="3579495"/>
                    </a:xfrm>
                    <a:prstGeom prst="rect">
                      <a:avLst/>
                    </a:prstGeom>
                  </pic:spPr>
                </pic:pic>
              </a:graphicData>
            </a:graphic>
          </wp:inline>
        </w:drawing>
      </w:r>
    </w:p>
    <w:p w14:paraId="4B5D0821" w14:textId="0B315963" w:rsidR="008D3DC2" w:rsidRPr="008D3DC2" w:rsidRDefault="008D3DC2" w:rsidP="00AE3643">
      <w:pPr>
        <w:spacing w:after="480"/>
        <w:ind w:left="720"/>
        <w:divId w:val="1453354881"/>
      </w:pPr>
      <w:r w:rsidRPr="008D3DC2">
        <w:t xml:space="preserve">A single </w:t>
      </w:r>
      <w:r w:rsidR="0079573E">
        <w:t>request</w:t>
      </w:r>
      <w:r w:rsidRPr="008D3DC2">
        <w:t xml:space="preserve"> can contain several documents.</w:t>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160"/>
        <w:gridCol w:w="7200"/>
      </w:tblGrid>
      <w:tr w:rsidR="008D3DC2" w:rsidRPr="008D3DC2" w14:paraId="5E177466" w14:textId="77777777" w:rsidTr="00AE3643">
        <w:trPr>
          <w:divId w:val="1453354881"/>
          <w:cantSplit/>
          <w:tblCellSpacing w:w="15" w:type="dxa"/>
        </w:trPr>
        <w:tc>
          <w:tcPr>
            <w:tcW w:w="2115" w:type="dxa"/>
            <w:shd w:val="clear" w:color="auto" w:fill="auto"/>
            <w:vAlign w:val="center"/>
          </w:tcPr>
          <w:p w14:paraId="4B0DA8D0" w14:textId="7F3EEB8D" w:rsidR="008D3DC2" w:rsidRPr="008D3DC2" w:rsidRDefault="008D3DC2" w:rsidP="008D3DC2">
            <w:pPr>
              <w:keepNext/>
              <w:spacing w:after="0"/>
              <w:rPr>
                <w:i/>
                <w:sz w:val="22"/>
                <w:szCs w:val="22"/>
              </w:rPr>
            </w:pPr>
            <w:r w:rsidRPr="008D3DC2">
              <w:rPr>
                <w:i/>
                <w:sz w:val="22"/>
                <w:szCs w:val="22"/>
              </w:rPr>
              <w:t xml:space="preserve">Single </w:t>
            </w:r>
            <w:r w:rsidR="0079573E">
              <w:rPr>
                <w:i/>
                <w:sz w:val="22"/>
                <w:szCs w:val="22"/>
              </w:rPr>
              <w:t>Request</w:t>
            </w:r>
            <w:r w:rsidRPr="008D3DC2">
              <w:rPr>
                <w:i/>
                <w:sz w:val="22"/>
                <w:szCs w:val="22"/>
              </w:rPr>
              <w:t xml:space="preserve"> buttons</w:t>
            </w:r>
          </w:p>
        </w:tc>
        <w:tc>
          <w:tcPr>
            <w:tcW w:w="7155" w:type="dxa"/>
            <w:vAlign w:val="center"/>
          </w:tcPr>
          <w:p w14:paraId="661210B2" w14:textId="77777777" w:rsidR="008D3DC2" w:rsidRPr="008D3DC2" w:rsidRDefault="008D3DC2" w:rsidP="008D3DC2">
            <w:pPr>
              <w:spacing w:after="0"/>
            </w:pPr>
          </w:p>
        </w:tc>
      </w:tr>
      <w:tr w:rsidR="008D3DC2" w:rsidRPr="008D3DC2" w14:paraId="647AB506" w14:textId="77777777" w:rsidTr="00AF04C5">
        <w:trPr>
          <w:divId w:val="1453354881"/>
          <w:cantSplit/>
          <w:tblCellSpacing w:w="15" w:type="dxa"/>
        </w:trPr>
        <w:tc>
          <w:tcPr>
            <w:tcW w:w="2115" w:type="dxa"/>
            <w:tcBorders>
              <w:right w:val="single" w:sz="12" w:space="0" w:color="A6A6A6" w:themeColor="background1" w:themeShade="A6"/>
            </w:tcBorders>
            <w:shd w:val="clear" w:color="auto" w:fill="auto"/>
          </w:tcPr>
          <w:p w14:paraId="44D950EF" w14:textId="2BDF8716" w:rsidR="008D3DC2" w:rsidRPr="008D3DC2" w:rsidRDefault="008D3DC2" w:rsidP="00AF04C5">
            <w:pPr>
              <w:keepNext/>
              <w:rPr>
                <w:b/>
                <w:sz w:val="22"/>
                <w:szCs w:val="22"/>
              </w:rPr>
            </w:pPr>
            <w:r w:rsidRPr="008D3DC2">
              <w:rPr>
                <w:b/>
                <w:sz w:val="22"/>
                <w:szCs w:val="22"/>
              </w:rPr>
              <w:t xml:space="preserve">Upload a Single </w:t>
            </w:r>
            <w:r w:rsidR="0079573E">
              <w:rPr>
                <w:b/>
                <w:sz w:val="22"/>
                <w:szCs w:val="22"/>
              </w:rPr>
              <w:t>Request</w:t>
            </w:r>
          </w:p>
        </w:tc>
        <w:tc>
          <w:tcPr>
            <w:tcW w:w="7155" w:type="dxa"/>
            <w:vAlign w:val="center"/>
          </w:tcPr>
          <w:p w14:paraId="6002BF88" w14:textId="394E1FE6" w:rsidR="008D3DC2" w:rsidRPr="008D3DC2" w:rsidRDefault="00AE1E25">
            <w:pPr>
              <w:keepNext/>
              <w:spacing w:after="240"/>
            </w:pPr>
            <w:r>
              <w:t xml:space="preserve">In the section of the page titled </w:t>
            </w:r>
            <w:r w:rsidR="008D3DC2" w:rsidRPr="00903118">
              <w:rPr>
                <w:i/>
              </w:rPr>
              <w:t xml:space="preserve">What would you like to </w:t>
            </w:r>
            <w:r w:rsidR="008D3DC2" w:rsidRPr="00D1689A">
              <w:rPr>
                <w:rStyle w:val="NoCheckChar"/>
              </w:rPr>
              <w:t>do</w:t>
            </w:r>
            <w:r w:rsidR="008D3DC2" w:rsidRPr="00D1689A">
              <w:rPr>
                <w:rStyle w:val="NoCheckChar"/>
                <w:i/>
              </w:rPr>
              <w:t>?</w:t>
            </w:r>
            <w:r w:rsidRPr="00D1689A">
              <w:rPr>
                <w:rStyle w:val="NoCheckChar"/>
                <w:i/>
              </w:rPr>
              <w:t>,</w:t>
            </w:r>
            <w:r w:rsidRPr="00903118">
              <w:t xml:space="preserve"> select</w:t>
            </w:r>
            <w:r>
              <w:rPr>
                <w:b/>
                <w:i/>
              </w:rPr>
              <w:t xml:space="preserve"> </w:t>
            </w:r>
            <w:r w:rsidRPr="00903118">
              <w:rPr>
                <w:b/>
              </w:rPr>
              <w:t xml:space="preserve">Upload a Single </w:t>
            </w:r>
            <w:r w:rsidR="0079573E">
              <w:rPr>
                <w:b/>
              </w:rPr>
              <w:t>Request</w:t>
            </w:r>
            <w:r>
              <w:rPr>
                <w:b/>
                <w:i/>
              </w:rPr>
              <w:t>.</w:t>
            </w:r>
          </w:p>
        </w:tc>
      </w:tr>
      <w:tr w:rsidR="008D3DC2" w:rsidRPr="008D3DC2" w14:paraId="64BFC878" w14:textId="77777777" w:rsidTr="00AE3643">
        <w:trPr>
          <w:divId w:val="1453354881"/>
          <w:cantSplit/>
          <w:tblCellSpacing w:w="15" w:type="dxa"/>
        </w:trPr>
        <w:tc>
          <w:tcPr>
            <w:tcW w:w="2115" w:type="dxa"/>
            <w:tcBorders>
              <w:right w:val="single" w:sz="12" w:space="0" w:color="A6A6A6" w:themeColor="background1" w:themeShade="A6"/>
            </w:tcBorders>
            <w:shd w:val="clear" w:color="auto" w:fill="auto"/>
            <w:vAlign w:val="center"/>
            <w:hideMark/>
          </w:tcPr>
          <w:p w14:paraId="527F813E" w14:textId="77777777" w:rsidR="008D3DC2" w:rsidRPr="008D3DC2" w:rsidRDefault="008D3DC2" w:rsidP="008D3DC2">
            <w:pPr>
              <w:keepNext/>
              <w:rPr>
                <w:b/>
                <w:sz w:val="22"/>
                <w:szCs w:val="22"/>
              </w:rPr>
            </w:pPr>
            <w:r w:rsidRPr="008D3DC2">
              <w:rPr>
                <w:b/>
                <w:sz w:val="22"/>
                <w:szCs w:val="22"/>
              </w:rPr>
              <w:t>Choose Files</w:t>
            </w:r>
          </w:p>
        </w:tc>
        <w:tc>
          <w:tcPr>
            <w:tcW w:w="7155" w:type="dxa"/>
            <w:vAlign w:val="center"/>
            <w:hideMark/>
          </w:tcPr>
          <w:p w14:paraId="008E0E1B" w14:textId="143EF0C6" w:rsidR="008D3DC2" w:rsidRPr="008D3DC2" w:rsidRDefault="008D3DC2" w:rsidP="008D3DC2">
            <w:pPr>
              <w:keepNext/>
            </w:pPr>
            <w:r w:rsidRPr="008D3DC2">
              <w:t xml:space="preserve">Click </w:t>
            </w:r>
            <w:r w:rsidR="0013648A" w:rsidRPr="00903118">
              <w:rPr>
                <w:b/>
              </w:rPr>
              <w:t>Choose Files</w:t>
            </w:r>
            <w:r w:rsidR="0013648A" w:rsidRPr="0013648A" w:rsidDel="0013648A">
              <w:t xml:space="preserve"> </w:t>
            </w:r>
            <w:r w:rsidRPr="008D3DC2">
              <w:t>to open Windows Explorer on your computer.</w:t>
            </w:r>
          </w:p>
        </w:tc>
      </w:tr>
      <w:tr w:rsidR="008D3DC2" w:rsidRPr="008D3DC2" w14:paraId="3176A791" w14:textId="77777777" w:rsidTr="00AE3643">
        <w:trPr>
          <w:divId w:val="1453354881"/>
          <w:cantSplit/>
          <w:tblCellSpacing w:w="15" w:type="dxa"/>
        </w:trPr>
        <w:tc>
          <w:tcPr>
            <w:tcW w:w="2115" w:type="dxa"/>
            <w:tcBorders>
              <w:right w:val="single" w:sz="12" w:space="0" w:color="A6A6A6" w:themeColor="background1" w:themeShade="A6"/>
            </w:tcBorders>
            <w:shd w:val="clear" w:color="auto" w:fill="auto"/>
            <w:vAlign w:val="center"/>
            <w:hideMark/>
          </w:tcPr>
          <w:p w14:paraId="2C7A994F" w14:textId="77777777" w:rsidR="008D3DC2" w:rsidRPr="008D3DC2" w:rsidRDefault="008D3DC2" w:rsidP="008D3DC2">
            <w:pPr>
              <w:keepNext/>
              <w:rPr>
                <w:b/>
              </w:rPr>
            </w:pPr>
          </w:p>
        </w:tc>
        <w:tc>
          <w:tcPr>
            <w:tcW w:w="7155" w:type="dxa"/>
            <w:vAlign w:val="center"/>
            <w:hideMark/>
          </w:tcPr>
          <w:p w14:paraId="76583859" w14:textId="052A8A48" w:rsidR="008D3DC2" w:rsidRPr="008D3DC2" w:rsidRDefault="008D3DC2">
            <w:pPr>
              <w:keepNext/>
            </w:pPr>
            <w:r w:rsidRPr="008D3DC2">
              <w:t xml:space="preserve">From </w:t>
            </w:r>
            <w:r w:rsidR="009669E7">
              <w:t>a folder</w:t>
            </w:r>
            <w:r w:rsidRPr="008D3DC2">
              <w:t xml:space="preserve">, select the file(s) for upload and click </w:t>
            </w:r>
            <w:r w:rsidRPr="008D3DC2">
              <w:rPr>
                <w:b/>
              </w:rPr>
              <w:t>Open</w:t>
            </w:r>
            <w:r w:rsidRPr="008D3DC2">
              <w:t>.</w:t>
            </w:r>
          </w:p>
        </w:tc>
      </w:tr>
      <w:tr w:rsidR="008D3DC2" w:rsidRPr="008D3DC2" w14:paraId="76985D32" w14:textId="77777777" w:rsidTr="00AE3643">
        <w:trPr>
          <w:divId w:val="1453354881"/>
          <w:cantSplit/>
          <w:trHeight w:val="96"/>
          <w:tblCellSpacing w:w="15" w:type="dxa"/>
        </w:trPr>
        <w:tc>
          <w:tcPr>
            <w:tcW w:w="2115" w:type="dxa"/>
            <w:shd w:val="clear" w:color="auto" w:fill="auto"/>
            <w:vAlign w:val="center"/>
          </w:tcPr>
          <w:p w14:paraId="30073B9F" w14:textId="77777777" w:rsidR="008D3DC2" w:rsidRPr="008D3DC2" w:rsidRDefault="008D3DC2" w:rsidP="008D3DC2">
            <w:pPr>
              <w:keepNext/>
              <w:spacing w:after="0"/>
              <w:rPr>
                <w:b/>
                <w:sz w:val="16"/>
                <w:szCs w:val="16"/>
              </w:rPr>
            </w:pPr>
          </w:p>
        </w:tc>
        <w:tc>
          <w:tcPr>
            <w:tcW w:w="7155" w:type="dxa"/>
            <w:vAlign w:val="center"/>
          </w:tcPr>
          <w:p w14:paraId="2087035A" w14:textId="77777777" w:rsidR="008D3DC2" w:rsidRPr="008D3DC2" w:rsidRDefault="008D3DC2" w:rsidP="008D3DC2">
            <w:pPr>
              <w:keepNext/>
              <w:spacing w:after="0"/>
              <w:rPr>
                <w:sz w:val="16"/>
                <w:szCs w:val="16"/>
              </w:rPr>
            </w:pPr>
          </w:p>
        </w:tc>
      </w:tr>
      <w:tr w:rsidR="008D3DC2" w:rsidRPr="008D3DC2" w14:paraId="6F807440" w14:textId="77777777" w:rsidTr="00AE3643">
        <w:trPr>
          <w:divId w:val="1453354881"/>
          <w:cantSplit/>
          <w:tblCellSpacing w:w="15" w:type="dxa"/>
        </w:trPr>
        <w:tc>
          <w:tcPr>
            <w:tcW w:w="2115" w:type="dxa"/>
            <w:shd w:val="clear" w:color="auto" w:fill="auto"/>
            <w:vAlign w:val="center"/>
          </w:tcPr>
          <w:p w14:paraId="4E3C4EA2" w14:textId="77777777" w:rsidR="008D3DC2" w:rsidRPr="008D3DC2" w:rsidRDefault="008D3DC2" w:rsidP="008D3DC2">
            <w:pPr>
              <w:keepNext/>
              <w:spacing w:after="0"/>
              <w:rPr>
                <w:b/>
              </w:rPr>
            </w:pPr>
          </w:p>
        </w:tc>
        <w:tc>
          <w:tcPr>
            <w:tcW w:w="7155" w:type="dxa"/>
            <w:tcBorders>
              <w:top w:val="single" w:sz="12" w:space="0" w:color="A6A6A6" w:themeColor="background1" w:themeShade="A6"/>
              <w:left w:val="single" w:sz="12" w:space="0" w:color="A6A6A6" w:themeColor="background1" w:themeShade="A6"/>
              <w:bottom w:val="single" w:sz="12" w:space="0" w:color="A6A6A6" w:themeColor="background1" w:themeShade="A6"/>
              <w:right w:val="single" w:sz="12" w:space="0" w:color="A6A6A6" w:themeColor="background1" w:themeShade="A6"/>
            </w:tcBorders>
            <w:vAlign w:val="center"/>
          </w:tcPr>
          <w:p w14:paraId="7AA18646" w14:textId="77777777" w:rsidR="008D3DC2" w:rsidRPr="008D3DC2" w:rsidRDefault="008D3DC2" w:rsidP="00AE3643">
            <w:pPr>
              <w:keepNext/>
              <w:spacing w:after="0"/>
              <w:ind w:left="210"/>
              <w:rPr>
                <w:b/>
                <w:color w:val="808080" w:themeColor="background1" w:themeShade="80"/>
              </w:rPr>
            </w:pPr>
            <w:r w:rsidRPr="008D3DC2">
              <w:rPr>
                <w:b/>
                <w:color w:val="808080" w:themeColor="background1" w:themeShade="80"/>
              </w:rPr>
              <w:t>File Types</w:t>
            </w:r>
          </w:p>
          <w:p w14:paraId="21A91B13" w14:textId="0DB0E0E5" w:rsidR="008D3DC2" w:rsidRPr="008D3DC2" w:rsidRDefault="008D3DC2">
            <w:pPr>
              <w:keepNext/>
              <w:ind w:left="210"/>
            </w:pPr>
            <w:r w:rsidRPr="008D3DC2">
              <w:t xml:space="preserve">All documents in the </w:t>
            </w:r>
            <w:r w:rsidR="0079573E">
              <w:t>request</w:t>
            </w:r>
            <w:r w:rsidRPr="008D3DC2">
              <w:t xml:space="preserve"> package </w:t>
            </w:r>
            <w:r w:rsidR="00AE1E25">
              <w:t xml:space="preserve">must be </w:t>
            </w:r>
            <w:r w:rsidRPr="008D3DC2">
              <w:rPr>
                <w:b/>
                <w:i/>
              </w:rPr>
              <w:t>.pdf</w:t>
            </w:r>
            <w:r w:rsidRPr="008D3DC2">
              <w:t xml:space="preserve"> files.  You can upload other file types (</w:t>
            </w:r>
            <w:r w:rsidR="00AE1E25">
              <w:t xml:space="preserve">such as </w:t>
            </w:r>
            <w:r w:rsidRPr="008D3DC2">
              <w:t xml:space="preserve">Microsoft Office </w:t>
            </w:r>
            <w:r w:rsidR="0013648A">
              <w:t>or</w:t>
            </w:r>
            <w:r w:rsidRPr="008D3DC2">
              <w:t xml:space="preserve"> graphics)</w:t>
            </w:r>
            <w:r w:rsidR="00AE1E25">
              <w:t xml:space="preserve"> and</w:t>
            </w:r>
            <w:r w:rsidRPr="008D3DC2">
              <w:t xml:space="preserve"> </w:t>
            </w:r>
            <w:r w:rsidR="003568FE">
              <w:t>HDS</w:t>
            </w:r>
            <w:r w:rsidRPr="008D3DC2">
              <w:t xml:space="preserve"> will convert </w:t>
            </w:r>
            <w:r w:rsidR="00AE1E25">
              <w:t>them</w:t>
            </w:r>
            <w:r w:rsidRPr="008D3DC2">
              <w:t xml:space="preserve"> to </w:t>
            </w:r>
            <w:r w:rsidRPr="008D3DC2">
              <w:rPr>
                <w:i/>
              </w:rPr>
              <w:t>.pdf</w:t>
            </w:r>
            <w:r w:rsidRPr="008D3DC2">
              <w:t>.</w:t>
            </w:r>
          </w:p>
        </w:tc>
      </w:tr>
      <w:tr w:rsidR="008D3DC2" w:rsidRPr="008D3DC2" w14:paraId="6F038F8D" w14:textId="77777777" w:rsidTr="00AE3643">
        <w:trPr>
          <w:divId w:val="1453354881"/>
          <w:cantSplit/>
          <w:tblCellSpacing w:w="15" w:type="dxa"/>
        </w:trPr>
        <w:tc>
          <w:tcPr>
            <w:tcW w:w="2115" w:type="dxa"/>
            <w:shd w:val="clear" w:color="auto" w:fill="auto"/>
            <w:vAlign w:val="center"/>
          </w:tcPr>
          <w:p w14:paraId="2DF8BEFA" w14:textId="77777777" w:rsidR="008D3DC2" w:rsidRPr="008D3DC2" w:rsidRDefault="008D3DC2" w:rsidP="008D3DC2">
            <w:pPr>
              <w:keepNext/>
              <w:spacing w:after="0"/>
              <w:rPr>
                <w:b/>
              </w:rPr>
            </w:pPr>
          </w:p>
        </w:tc>
        <w:tc>
          <w:tcPr>
            <w:tcW w:w="7155" w:type="dxa"/>
            <w:vAlign w:val="center"/>
          </w:tcPr>
          <w:p w14:paraId="3AC33CE2" w14:textId="77777777" w:rsidR="008D3DC2" w:rsidRPr="008D3DC2" w:rsidRDefault="008D3DC2" w:rsidP="008D3DC2">
            <w:pPr>
              <w:keepNext/>
              <w:spacing w:after="0"/>
              <w:rPr>
                <w:sz w:val="16"/>
                <w:szCs w:val="16"/>
              </w:rPr>
            </w:pPr>
          </w:p>
        </w:tc>
      </w:tr>
      <w:tr w:rsidR="008D3DC2" w:rsidRPr="008D3DC2" w14:paraId="4B2D86AE" w14:textId="77777777" w:rsidTr="00AE3643">
        <w:trPr>
          <w:divId w:val="1453354881"/>
          <w:cantSplit/>
          <w:tblCellSpacing w:w="15" w:type="dxa"/>
        </w:trPr>
        <w:tc>
          <w:tcPr>
            <w:tcW w:w="2115" w:type="dxa"/>
            <w:tcBorders>
              <w:right w:val="single" w:sz="12" w:space="0" w:color="A6A6A6" w:themeColor="background1" w:themeShade="A6"/>
            </w:tcBorders>
            <w:shd w:val="clear" w:color="auto" w:fill="auto"/>
            <w:vAlign w:val="center"/>
          </w:tcPr>
          <w:p w14:paraId="76A7122D" w14:textId="77777777" w:rsidR="008D3DC2" w:rsidRPr="008D3DC2" w:rsidRDefault="008D3DC2" w:rsidP="008D3DC2">
            <w:pPr>
              <w:keepNext/>
              <w:rPr>
                <w:b/>
              </w:rPr>
            </w:pPr>
          </w:p>
        </w:tc>
        <w:tc>
          <w:tcPr>
            <w:tcW w:w="7155" w:type="dxa"/>
            <w:vAlign w:val="center"/>
          </w:tcPr>
          <w:p w14:paraId="02712F3A" w14:textId="77777777" w:rsidR="008D3DC2" w:rsidRPr="008D3DC2" w:rsidRDefault="008D3DC2" w:rsidP="008D3DC2">
            <w:pPr>
              <w:keepNext/>
            </w:pPr>
            <w:r w:rsidRPr="008D3DC2">
              <w:t xml:space="preserve">The Explorer window closes and the name of the selected file(s) appears in a bulleted list below the </w:t>
            </w:r>
            <w:r w:rsidRPr="008D3DC2">
              <w:rPr>
                <w:i/>
              </w:rPr>
              <w:t>Choose Files</w:t>
            </w:r>
            <w:r w:rsidRPr="008D3DC2">
              <w:t xml:space="preserve"> button.</w:t>
            </w:r>
          </w:p>
        </w:tc>
      </w:tr>
    </w:tbl>
    <w:p w14:paraId="2C94AD69" w14:textId="77777777" w:rsidR="008D3DC2" w:rsidRPr="008D3DC2" w:rsidRDefault="008D3DC2" w:rsidP="008D3DC2">
      <w:pPr>
        <w:keepNext/>
        <w:spacing w:after="0"/>
        <w:divId w:val="1453354881"/>
      </w:pPr>
    </w:p>
    <w:p w14:paraId="5ECD6AB6" w14:textId="77777777" w:rsidR="008D3DC2" w:rsidRPr="008D3DC2" w:rsidRDefault="008D3DC2" w:rsidP="00AE1E25">
      <w:pPr>
        <w:keepNext/>
        <w:ind w:left="994" w:firstLine="356"/>
        <w:divId w:val="1453354881"/>
      </w:pPr>
      <w:r w:rsidRPr="008D3DC2">
        <w:rPr>
          <w:noProof/>
          <w:color w:val="009999"/>
        </w:rPr>
        <mc:AlternateContent>
          <mc:Choice Requires="wps">
            <w:drawing>
              <wp:anchor distT="0" distB="0" distL="114300" distR="114300" simplePos="0" relativeHeight="251680768" behindDoc="0" locked="0" layoutInCell="1" allowOverlap="1" wp14:anchorId="12C6A969" wp14:editId="3EE33558">
                <wp:simplePos x="0" y="0"/>
                <wp:positionH relativeFrom="column">
                  <wp:posOffset>1005840</wp:posOffset>
                </wp:positionH>
                <wp:positionV relativeFrom="paragraph">
                  <wp:posOffset>83820</wp:posOffset>
                </wp:positionV>
                <wp:extent cx="236220" cy="228600"/>
                <wp:effectExtent l="0" t="0" r="0" b="0"/>
                <wp:wrapNone/>
                <wp:docPr id="9" name="Explosion 1 9"/>
                <wp:cNvGraphicFramePr/>
                <a:graphic xmlns:a="http://schemas.openxmlformats.org/drawingml/2006/main">
                  <a:graphicData uri="http://schemas.microsoft.com/office/word/2010/wordprocessingShape">
                    <wps:wsp>
                      <wps:cNvSpPr/>
                      <wps:spPr>
                        <a:xfrm>
                          <a:off x="0" y="0"/>
                          <a:ext cx="236220" cy="228600"/>
                        </a:xfrm>
                        <a:prstGeom prst="irregularSeal1">
                          <a:avLst/>
                        </a:prstGeom>
                        <a:solidFill>
                          <a:srgbClr val="11AFAB"/>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w:pict>
              <v:shapetype w14:anchorId="7B1636AE"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Explosion 1 9" o:spid="_x0000_s1026" type="#_x0000_t71" style="position:absolute;margin-left:79.2pt;margin-top:6.6pt;width:18.6pt;height:18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" fillcolor="#11afab" stroked="f" strokeweight="1pt"/>
            </w:pict>
          </mc:Fallback>
        </mc:AlternateContent>
      </w:r>
      <w:r w:rsidRPr="008D3DC2">
        <w:rPr>
          <w:noProof/>
        </w:rPr>
        <mc:AlternateContent>
          <mc:Choice Requires="wps">
            <w:drawing>
              <wp:inline distT="0" distB="0" distL="0" distR="0" wp14:anchorId="2D25A443" wp14:editId="0A79C1E4">
                <wp:extent cx="4815840" cy="853440"/>
                <wp:effectExtent l="0" t="0" r="0" b="3810"/>
                <wp:docPr id="296" name="Text Box 296"/>
                <wp:cNvGraphicFramePr/>
                <a:graphic xmlns:a="http://schemas.openxmlformats.org/drawingml/2006/main">
                  <a:graphicData uri="http://schemas.microsoft.com/office/word/2010/wordprocessingShape">
                    <wps:wsp>
                      <wps:cNvSpPr txBox="1"/>
                      <wps:spPr>
                        <a:xfrm>
                          <a:off x="0" y="0"/>
                          <a:ext cx="4815840" cy="853440"/>
                        </a:xfrm>
                        <a:prstGeom prst="rect">
                          <a:avLst/>
                        </a:prstGeom>
                        <a:noFill/>
                        <a:ln w="6350">
                          <a:noFill/>
                        </a:ln>
                        <a:effectLst/>
                      </wps:spPr>
                      <wps:txbx>
                        <w:txbxContent>
                          <w:p w14:paraId="718735F8" w14:textId="638F9573" w:rsidR="003864C8" w:rsidRPr="00A00EFE" w:rsidRDefault="003864C8" w:rsidP="008D3DC2">
                            <w:pPr>
                              <w:keepNext/>
                              <w:pBdr>
                                <w:bottom w:val="single" w:sz="8" w:space="8" w:color="009999"/>
                              </w:pBdr>
                              <w:ind w:left="720"/>
                              <w:rPr>
                                <w:rFonts w:ascii="Arial" w:hAnsi="Arial" w:cs="Arial"/>
                                <w:sz w:val="20"/>
                                <w:szCs w:val="20"/>
                              </w:rPr>
                            </w:pPr>
                            <w:r w:rsidRPr="00D63EA6">
                              <w:rPr>
                                <w:rFonts w:ascii="Arial" w:hAnsi="Arial" w:cs="Arial"/>
                                <w:sz w:val="20"/>
                                <w:szCs w:val="20"/>
                              </w:rPr>
                              <w:t xml:space="preserve">To delete the entire selection of files before upload, click the </w:t>
                            </w:r>
                            <w:r w:rsidRPr="00D63EA6">
                              <w:rPr>
                                <w:rFonts w:ascii="Arial" w:hAnsi="Arial" w:cs="Arial"/>
                                <w:b/>
                                <w:i/>
                                <w:sz w:val="20"/>
                                <w:szCs w:val="20"/>
                              </w:rPr>
                              <w:t>Choose Files</w:t>
                            </w:r>
                            <w:r w:rsidRPr="00D63EA6">
                              <w:rPr>
                                <w:rFonts w:ascii="Arial" w:hAnsi="Arial" w:cs="Arial"/>
                                <w:sz w:val="20"/>
                                <w:szCs w:val="20"/>
                              </w:rPr>
                              <w:t xml:space="preserve"> button.  The Windows Explorer screen opens and the previously selected items are removed. You can reselect files or Cancel to discontinue the </w:t>
                            </w:r>
                            <w:r>
                              <w:rPr>
                                <w:rFonts w:ascii="Arial" w:hAnsi="Arial" w:cs="Arial"/>
                                <w:sz w:val="20"/>
                                <w:szCs w:val="20"/>
                              </w:rPr>
                              <w:t>request</w:t>
                            </w:r>
                            <w:r w:rsidRPr="00D63EA6">
                              <w:rPr>
                                <w:rFonts w:ascii="Arial" w:hAnsi="Arial" w:cs="Arial"/>
                                <w:sz w:val="20"/>
                                <w:szCs w:val="20"/>
                              </w:rPr>
                              <w:t>.</w:t>
                            </w:r>
                            <w:r>
                              <w:rPr>
                                <w:rFonts w:ascii="Arial" w:hAnsi="Arial" w:cs="Arial"/>
                                <w:sz w:val="20"/>
                                <w:szCs w:val="20"/>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a:graphicData>
                </a:graphic>
              </wp:inline>
            </w:drawing>
          </mc:Choice>
          <mc:Fallback>
            <w:pict>
              <v:shape w14:anchorId="2D25A443" id="Text Box 296" o:spid="_x0000_s1041" type="#_x0000_t202" style="width:379.2pt;height:6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" filled="f" stroked="f" strokeweight=".5pt">
                <v:textbox inset=",7.2pt,,0">
                  <w:txbxContent>
                    <w:p w14:paraId="718735F8" w14:textId="638F9573" w:rsidR="003864C8" w:rsidRPr="00A00EFE" w:rsidRDefault="003864C8" w:rsidP="008D3DC2">
                      <w:pPr>
                        <w:keepNext/>
                        <w:pBdr>
                          <w:bottom w:val="single" w:sz="8" w:space="8" w:color="009999"/>
                        </w:pBdr>
                        <w:ind w:left="720"/>
                        <w:rPr>
                          <w:rFonts w:ascii="Arial" w:hAnsi="Arial" w:cs="Arial"/>
                          <w:sz w:val="20"/>
                          <w:szCs w:val="20"/>
                        </w:rPr>
                      </w:pPr>
                      <w:r w:rsidRPr="00D63EA6">
                        <w:rPr>
                          <w:rFonts w:ascii="Arial" w:hAnsi="Arial" w:cs="Arial"/>
                          <w:sz w:val="20"/>
                          <w:szCs w:val="20"/>
                        </w:rPr>
                        <w:t xml:space="preserve">To delete the entire selection of files before upload, click the </w:t>
                      </w:r>
                      <w:r w:rsidRPr="00D63EA6">
                        <w:rPr>
                          <w:rFonts w:ascii="Arial" w:hAnsi="Arial" w:cs="Arial"/>
                          <w:b/>
                          <w:i/>
                          <w:sz w:val="20"/>
                          <w:szCs w:val="20"/>
                        </w:rPr>
                        <w:t>Choose Files</w:t>
                      </w:r>
                      <w:r w:rsidRPr="00D63EA6">
                        <w:rPr>
                          <w:rFonts w:ascii="Arial" w:hAnsi="Arial" w:cs="Arial"/>
                          <w:sz w:val="20"/>
                          <w:szCs w:val="20"/>
                        </w:rPr>
                        <w:t xml:space="preserve"> button.  The Windows Explorer screen opens and the previously selected items are removed. You can reselect files or Cancel to discontinue the </w:t>
                      </w:r>
                      <w:r>
                        <w:rPr>
                          <w:rFonts w:ascii="Arial" w:hAnsi="Arial" w:cs="Arial"/>
                          <w:sz w:val="20"/>
                          <w:szCs w:val="20"/>
                        </w:rPr>
                        <w:t>request</w:t>
                      </w:r>
                      <w:r w:rsidRPr="00D63EA6">
                        <w:rPr>
                          <w:rFonts w:ascii="Arial" w:hAnsi="Arial" w:cs="Arial"/>
                          <w:sz w:val="20"/>
                          <w:szCs w:val="20"/>
                        </w:rPr>
                        <w:t>.</w:t>
                      </w:r>
                      <w:r>
                        <w:rPr>
                          <w:rFonts w:ascii="Arial" w:hAnsi="Arial" w:cs="Arial"/>
                          <w:sz w:val="20"/>
                          <w:szCs w:val="20"/>
                        </w:rPr>
                        <w:t xml:space="preserve"> </w:t>
                      </w:r>
                    </w:p>
                  </w:txbxContent>
                </v:textbox>
                <w10:anchorlock/>
              </v:shape>
            </w:pict>
          </mc:Fallback>
        </mc:AlternateContent>
      </w:r>
    </w:p>
    <w:p w14:paraId="0983B298" w14:textId="77777777" w:rsidR="008D3DC2" w:rsidRPr="008D3DC2" w:rsidRDefault="008D3DC2" w:rsidP="008D3DC2">
      <w:pPr>
        <w:keepNext/>
        <w:spacing w:after="0"/>
        <w:divId w:val="1453354881"/>
      </w:pPr>
    </w:p>
    <w:tbl>
      <w:tblPr>
        <w:tblW w:w="0" w:type="auto"/>
        <w:tblCellSpacing w:w="15" w:type="dxa"/>
        <w:tblBorders>
          <w:bottom w:val="single" w:sz="2" w:space="0" w:color="FFFFFF" w:themeColor="background1"/>
          <w:right w:val="single" w:sz="2" w:space="0" w:color="FFFFFF" w:themeColor="background1"/>
        </w:tblBorders>
        <w:tblCellMar>
          <w:top w:w="15" w:type="dxa"/>
          <w:left w:w="15" w:type="dxa"/>
          <w:bottom w:w="15" w:type="dxa"/>
          <w:right w:w="15" w:type="dxa"/>
        </w:tblCellMar>
        <w:tblLook w:val="04A0" w:firstRow="1" w:lastRow="0" w:firstColumn="1" w:lastColumn="0" w:noHBand="0" w:noVBand="1"/>
      </w:tblPr>
      <w:tblGrid>
        <w:gridCol w:w="2160"/>
        <w:gridCol w:w="7197"/>
      </w:tblGrid>
      <w:tr w:rsidR="008D3DC2" w:rsidRPr="008D3DC2" w14:paraId="31635A67" w14:textId="77777777" w:rsidTr="00AF04C5">
        <w:trPr>
          <w:divId w:val="1453354881"/>
          <w:cantSplit/>
          <w:tblCellSpacing w:w="15" w:type="dxa"/>
        </w:trPr>
        <w:tc>
          <w:tcPr>
            <w:tcW w:w="2115" w:type="dxa"/>
            <w:tcBorders>
              <w:bottom w:val="single" w:sz="2" w:space="0" w:color="FFFFFF" w:themeColor="background1"/>
              <w:right w:val="single" w:sz="12" w:space="0" w:color="BFBFBF" w:themeColor="background1" w:themeShade="BF"/>
            </w:tcBorders>
            <w:hideMark/>
          </w:tcPr>
          <w:p w14:paraId="1C6728F8" w14:textId="77777777" w:rsidR="008D3DC2" w:rsidRPr="008D3DC2" w:rsidRDefault="008D3DC2" w:rsidP="008D3DC2">
            <w:pPr>
              <w:rPr>
                <w:b/>
                <w:sz w:val="22"/>
                <w:szCs w:val="22"/>
              </w:rPr>
            </w:pPr>
            <w:r w:rsidRPr="008D3DC2">
              <w:rPr>
                <w:b/>
                <w:sz w:val="22"/>
                <w:szCs w:val="22"/>
              </w:rPr>
              <w:t>Upload Files</w:t>
            </w:r>
          </w:p>
        </w:tc>
        <w:tc>
          <w:tcPr>
            <w:tcW w:w="7152" w:type="dxa"/>
            <w:vAlign w:val="center"/>
            <w:hideMark/>
          </w:tcPr>
          <w:p w14:paraId="3C9B6AF7" w14:textId="03F154C7" w:rsidR="008D3DC2" w:rsidRPr="008D3DC2" w:rsidRDefault="008D3DC2" w:rsidP="004127BD">
            <w:pPr>
              <w:spacing w:after="360"/>
            </w:pPr>
            <w:r w:rsidRPr="008D3DC2">
              <w:t xml:space="preserve">Click the button to move the file to the </w:t>
            </w:r>
            <w:r w:rsidRPr="008D3DC2">
              <w:rPr>
                <w:b/>
                <w:i/>
              </w:rPr>
              <w:t>Uploaded Files</w:t>
            </w:r>
            <w:r w:rsidRPr="008D3DC2">
              <w:t xml:space="preserve"> list.</w:t>
            </w:r>
          </w:p>
        </w:tc>
      </w:tr>
    </w:tbl>
    <w:p w14:paraId="4B8FDEA2" w14:textId="77777777" w:rsidR="008D3DC2" w:rsidRPr="008D3DC2" w:rsidRDefault="008D3DC2" w:rsidP="008D3DC2">
      <w:pPr>
        <w:spacing w:after="360"/>
        <w:divId w:val="1453354881"/>
        <w:rPr>
          <w:rFonts w:ascii="Arial" w:eastAsia="Times New Roman" w:hAnsi="Arial" w:cs="Arial"/>
          <w:color w:val="000000"/>
          <w:sz w:val="20"/>
          <w:szCs w:val="20"/>
        </w:rPr>
      </w:pPr>
      <w:r w:rsidRPr="008D3DC2">
        <w:rPr>
          <w:rFonts w:ascii="Arial" w:eastAsia="Times New Roman" w:hAnsi="Arial" w:cs="Arial"/>
          <w:color w:val="000000"/>
          <w:sz w:val="20"/>
          <w:szCs w:val="20"/>
        </w:rPr>
        <w:t xml:space="preserve"> </w:t>
      </w:r>
    </w:p>
    <w:p w14:paraId="695CD60C" w14:textId="77777777" w:rsidR="008D3DC2" w:rsidRPr="008D3DC2" w:rsidRDefault="008D3DC2" w:rsidP="008D3DC2">
      <w:pPr>
        <w:spacing w:after="360"/>
        <w:divId w:val="1453354881"/>
        <w:rPr>
          <w:rFonts w:ascii="Calibri" w:eastAsia="Times New Roman" w:hAnsi="Calibri" w:cs="Arial"/>
          <w:color w:val="000000"/>
          <w:szCs w:val="20"/>
        </w:rPr>
      </w:pPr>
      <w:r w:rsidRPr="008D3DC2">
        <w:rPr>
          <w:rFonts w:ascii="Calibri" w:eastAsia="Times New Roman" w:hAnsi="Calibri" w:cs="Arial"/>
          <w:noProof/>
          <w:color w:val="000000"/>
          <w:szCs w:val="20"/>
        </w:rPr>
        <w:drawing>
          <wp:inline distT="0" distB="0" distL="0" distR="0" wp14:anchorId="6F1822D0" wp14:editId="0BFC8445">
            <wp:extent cx="5943600" cy="19113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16">
                      <a:extLst>
                        <a:ext uri="{28A0092B-C50C-407E-A947-70E740481C1C}">
                          <a14:useLocalDpi xmlns:a14="http://schemas.microsoft.com/office/drawing/2010/main" val="0"/>
                        </a:ext>
                      </a:extLst>
                    </a:blip>
                    <a:stretch>
                      <a:fillRect/>
                    </a:stretch>
                  </pic:blipFill>
                  <pic:spPr>
                    <a:xfrm>
                      <a:off x="0" y="0"/>
                      <a:ext cx="5943600" cy="1911350"/>
                    </a:xfrm>
                    <a:prstGeom prst="rect">
                      <a:avLst/>
                    </a:prstGeom>
                  </pic:spPr>
                </pic:pic>
              </a:graphicData>
            </a:graphic>
          </wp:inline>
        </w:drawing>
      </w:r>
    </w:p>
    <w:p w14:paraId="298C8B76" w14:textId="5D0AC9EF" w:rsidR="008D3DC2" w:rsidRPr="008D3DC2" w:rsidRDefault="008D3DC2" w:rsidP="008D3DC2">
      <w:pPr>
        <w:ind w:left="720"/>
        <w:divId w:val="1453354881"/>
        <w:rPr>
          <w:rFonts w:ascii="Calibri" w:eastAsia="Times New Roman" w:hAnsi="Calibri" w:cs="Arial"/>
          <w:color w:val="000000"/>
          <w:szCs w:val="20"/>
        </w:rPr>
      </w:pPr>
      <w:r w:rsidRPr="008D3DC2">
        <w:rPr>
          <w:rFonts w:ascii="Calibri" w:eastAsia="Times New Roman" w:hAnsi="Calibri" w:cs="Arial"/>
          <w:color w:val="000000"/>
          <w:szCs w:val="20"/>
        </w:rPr>
        <w:t xml:space="preserve">In the example, the </w:t>
      </w:r>
      <w:r w:rsidR="0079573E">
        <w:rPr>
          <w:rFonts w:ascii="Calibri" w:eastAsia="Times New Roman" w:hAnsi="Calibri" w:cs="Arial"/>
          <w:color w:val="000000"/>
          <w:szCs w:val="20"/>
        </w:rPr>
        <w:t>request</w:t>
      </w:r>
      <w:r w:rsidRPr="008D3DC2">
        <w:rPr>
          <w:rFonts w:ascii="Calibri" w:eastAsia="Times New Roman" w:hAnsi="Calibri" w:cs="Arial"/>
          <w:color w:val="000000"/>
          <w:szCs w:val="20"/>
        </w:rPr>
        <w:t xml:space="preserve"> contains an Authorization document and a piece of correspondence.  The </w:t>
      </w:r>
      <w:r w:rsidRPr="008D3DC2">
        <w:rPr>
          <w:rFonts w:ascii="Calibri" w:eastAsia="Times New Roman" w:hAnsi="Calibri" w:cs="Arial"/>
          <w:b/>
          <w:i/>
          <w:color w:val="000000"/>
          <w:szCs w:val="20"/>
        </w:rPr>
        <w:t>Document Type</w:t>
      </w:r>
      <w:r w:rsidRPr="008D3DC2">
        <w:rPr>
          <w:rFonts w:ascii="Calibri" w:eastAsia="Times New Roman" w:hAnsi="Calibri" w:cs="Arial"/>
          <w:color w:val="000000"/>
          <w:szCs w:val="20"/>
        </w:rPr>
        <w:t xml:space="preserve"> default is </w:t>
      </w:r>
      <w:r w:rsidRPr="008D3DC2">
        <w:rPr>
          <w:rFonts w:ascii="Calibri" w:eastAsia="Times New Roman" w:hAnsi="Calibri" w:cs="Arial"/>
          <w:b/>
          <w:i/>
          <w:color w:val="000000"/>
          <w:szCs w:val="20"/>
        </w:rPr>
        <w:t>Authorization</w:t>
      </w:r>
      <w:r w:rsidRPr="008D3DC2">
        <w:rPr>
          <w:rFonts w:ascii="Calibri" w:eastAsia="Times New Roman" w:hAnsi="Calibri" w:cs="Arial"/>
          <w:color w:val="000000"/>
          <w:szCs w:val="20"/>
        </w:rPr>
        <w:t>.</w:t>
      </w:r>
    </w:p>
    <w:p w14:paraId="0FCF0670" w14:textId="77777777" w:rsidR="008D3DC2" w:rsidRPr="008D3DC2" w:rsidRDefault="008D3DC2" w:rsidP="0087017A">
      <w:pPr>
        <w:numPr>
          <w:ilvl w:val="0"/>
          <w:numId w:val="32"/>
        </w:numPr>
        <w:spacing w:after="240"/>
        <w:divId w:val="1453354881"/>
        <w:rPr>
          <w:rFonts w:ascii="Calibri" w:eastAsia="Times New Roman" w:hAnsi="Calibri" w:cs="Arial"/>
          <w:color w:val="000000"/>
          <w:szCs w:val="20"/>
        </w:rPr>
      </w:pPr>
      <w:r w:rsidRPr="008D3DC2">
        <w:rPr>
          <w:rFonts w:ascii="Calibri" w:eastAsia="Times New Roman" w:hAnsi="Calibri" w:cs="Arial"/>
          <w:color w:val="000000"/>
          <w:szCs w:val="20"/>
        </w:rPr>
        <w:t xml:space="preserve">To change the </w:t>
      </w:r>
      <w:r w:rsidRPr="008D3DC2">
        <w:rPr>
          <w:rFonts w:ascii="Calibri" w:eastAsia="Times New Roman" w:hAnsi="Calibri" w:cs="Arial"/>
          <w:b/>
          <w:i/>
          <w:color w:val="000000"/>
          <w:szCs w:val="20"/>
        </w:rPr>
        <w:t>Document Type</w:t>
      </w:r>
      <w:r w:rsidRPr="008D3DC2">
        <w:rPr>
          <w:rFonts w:ascii="Calibri" w:eastAsia="Times New Roman" w:hAnsi="Calibri" w:cs="Arial"/>
          <w:color w:val="000000"/>
          <w:szCs w:val="20"/>
        </w:rPr>
        <w:t>, open the drop-down list and select another type.</w:t>
      </w:r>
    </w:p>
    <w:p w14:paraId="14369EA1" w14:textId="01F1BE34" w:rsidR="008D3DC2" w:rsidRPr="008D3DC2" w:rsidRDefault="008D3DC2" w:rsidP="0087017A">
      <w:pPr>
        <w:numPr>
          <w:ilvl w:val="0"/>
          <w:numId w:val="32"/>
        </w:numPr>
        <w:spacing w:after="240"/>
        <w:divId w:val="1453354881"/>
        <w:rPr>
          <w:rFonts w:ascii="Calibri" w:eastAsia="Times New Roman" w:hAnsi="Calibri" w:cs="Arial"/>
          <w:color w:val="000000"/>
          <w:szCs w:val="20"/>
        </w:rPr>
      </w:pPr>
      <w:r w:rsidRPr="008D3DC2">
        <w:rPr>
          <w:rFonts w:ascii="Calibri" w:eastAsia="Times New Roman" w:hAnsi="Calibri" w:cs="Arial"/>
          <w:color w:val="000000"/>
          <w:szCs w:val="20"/>
        </w:rPr>
        <w:t xml:space="preserve">To remove a file from the </w:t>
      </w:r>
      <w:r w:rsidR="0079573E">
        <w:rPr>
          <w:rFonts w:ascii="Calibri" w:eastAsia="Times New Roman" w:hAnsi="Calibri" w:cs="Arial"/>
          <w:color w:val="000000"/>
          <w:szCs w:val="20"/>
        </w:rPr>
        <w:t>request</w:t>
      </w:r>
      <w:r w:rsidRPr="008D3DC2">
        <w:rPr>
          <w:rFonts w:ascii="Calibri" w:eastAsia="Times New Roman" w:hAnsi="Calibri" w:cs="Arial"/>
          <w:color w:val="000000"/>
          <w:szCs w:val="20"/>
        </w:rPr>
        <w:t xml:space="preserve">, click the red  </w:t>
      </w:r>
      <w:r w:rsidRPr="008D3DC2">
        <w:rPr>
          <w:rFonts w:eastAsia="Times New Roman"/>
          <w:noProof/>
        </w:rPr>
        <w:drawing>
          <wp:inline distT="0" distB="0" distL="0" distR="0" wp14:anchorId="716B0489" wp14:editId="3199E1D3">
            <wp:extent cx="129551" cy="121931"/>
            <wp:effectExtent l="0" t="0" r="381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17">
                      <a:extLst>
                        <a:ext uri="{28A0092B-C50C-407E-A947-70E740481C1C}">
                          <a14:useLocalDpi xmlns:a14="http://schemas.microsoft.com/office/drawing/2010/main" val="0"/>
                        </a:ext>
                      </a:extLst>
                    </a:blip>
                    <a:stretch>
                      <a:fillRect/>
                    </a:stretch>
                  </pic:blipFill>
                  <pic:spPr>
                    <a:xfrm>
                      <a:off x="0" y="0"/>
                      <a:ext cx="129551" cy="121931"/>
                    </a:xfrm>
                    <a:prstGeom prst="rect">
                      <a:avLst/>
                    </a:prstGeom>
                  </pic:spPr>
                </pic:pic>
              </a:graphicData>
            </a:graphic>
          </wp:inline>
        </w:drawing>
      </w:r>
      <w:r w:rsidRPr="008D3DC2">
        <w:rPr>
          <w:rFonts w:ascii="Calibri" w:eastAsia="Times New Roman" w:hAnsi="Calibri" w:cs="Arial"/>
          <w:color w:val="000000"/>
          <w:szCs w:val="20"/>
        </w:rPr>
        <w:t xml:space="preserve">   </w:t>
      </w:r>
      <w:r w:rsidRPr="008D3DC2">
        <w:rPr>
          <w:rFonts w:ascii="Calibri" w:eastAsia="Times New Roman" w:hAnsi="Calibri" w:cs="Arial"/>
          <w:b/>
          <w:color w:val="000000"/>
          <w:szCs w:val="20"/>
        </w:rPr>
        <w:t>Delete</w:t>
      </w:r>
      <w:r w:rsidRPr="008D3DC2">
        <w:rPr>
          <w:rFonts w:ascii="Calibri" w:eastAsia="Times New Roman" w:hAnsi="Calibri" w:cs="Arial"/>
          <w:color w:val="000000"/>
          <w:szCs w:val="20"/>
        </w:rPr>
        <w:t xml:space="preserve"> (trash can) icon.</w:t>
      </w:r>
    </w:p>
    <w:p w14:paraId="0E7032D9" w14:textId="321A8557" w:rsidR="008D3DC2" w:rsidRPr="008D3DC2" w:rsidRDefault="008D3DC2" w:rsidP="0087017A">
      <w:pPr>
        <w:numPr>
          <w:ilvl w:val="0"/>
          <w:numId w:val="30"/>
        </w:numPr>
        <w:contextualSpacing/>
        <w:divId w:val="1453354881"/>
        <w:rPr>
          <w:rFonts w:ascii="Calibri" w:eastAsia="Times New Roman" w:hAnsi="Calibri" w:cs="Arial"/>
          <w:color w:val="000000"/>
          <w:szCs w:val="20"/>
        </w:rPr>
      </w:pPr>
      <w:r w:rsidRPr="008D3DC2">
        <w:rPr>
          <w:rFonts w:ascii="Calibri" w:eastAsia="Times New Roman" w:hAnsi="Calibri" w:cs="Arial"/>
          <w:color w:val="000000"/>
          <w:szCs w:val="20"/>
        </w:rPr>
        <w:t xml:space="preserve">When the documents are complete, click the  </w:t>
      </w:r>
      <w:r w:rsidRPr="008D3DC2">
        <w:rPr>
          <w:rFonts w:eastAsia="Times New Roman"/>
          <w:noProof/>
        </w:rPr>
        <w:drawing>
          <wp:inline distT="0" distB="0" distL="0" distR="0" wp14:anchorId="77791E69" wp14:editId="7C909C46">
            <wp:extent cx="823031" cy="23624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18">
                      <a:extLst>
                        <a:ext uri="{28A0092B-C50C-407E-A947-70E740481C1C}">
                          <a14:useLocalDpi xmlns:a14="http://schemas.microsoft.com/office/drawing/2010/main" val="0"/>
                        </a:ext>
                      </a:extLst>
                    </a:blip>
                    <a:stretch>
                      <a:fillRect/>
                    </a:stretch>
                  </pic:blipFill>
                  <pic:spPr>
                    <a:xfrm>
                      <a:off x="0" y="0"/>
                      <a:ext cx="823031" cy="236240"/>
                    </a:xfrm>
                    <a:prstGeom prst="rect">
                      <a:avLst/>
                    </a:prstGeom>
                  </pic:spPr>
                </pic:pic>
              </a:graphicData>
            </a:graphic>
          </wp:inline>
        </w:drawing>
      </w:r>
      <w:r w:rsidRPr="008D3DC2">
        <w:rPr>
          <w:rFonts w:ascii="Calibri" w:eastAsia="Times New Roman" w:hAnsi="Calibri" w:cs="Arial"/>
          <w:color w:val="000000"/>
          <w:szCs w:val="20"/>
        </w:rPr>
        <w:t xml:space="preserve">  button.  The </w:t>
      </w:r>
      <w:r w:rsidRPr="008D3DC2">
        <w:rPr>
          <w:rFonts w:ascii="Calibri" w:eastAsia="Times New Roman" w:hAnsi="Calibri" w:cs="Arial"/>
          <w:b/>
          <w:i/>
          <w:color w:val="000000"/>
          <w:szCs w:val="20"/>
        </w:rPr>
        <w:t xml:space="preserve">Single </w:t>
      </w:r>
      <w:r w:rsidR="0079573E">
        <w:rPr>
          <w:rFonts w:ascii="Calibri" w:eastAsia="Times New Roman" w:hAnsi="Calibri" w:cs="Arial"/>
          <w:b/>
          <w:i/>
          <w:color w:val="000000"/>
          <w:szCs w:val="20"/>
        </w:rPr>
        <w:t>Request</w:t>
      </w:r>
      <w:r w:rsidRPr="008D3DC2">
        <w:rPr>
          <w:rFonts w:ascii="Calibri" w:eastAsia="Times New Roman" w:hAnsi="Calibri" w:cs="Arial"/>
          <w:color w:val="000000"/>
          <w:szCs w:val="20"/>
        </w:rPr>
        <w:t xml:space="preserve"> page opens.</w:t>
      </w:r>
    </w:p>
    <w:p w14:paraId="015B76B1" w14:textId="3E7A3A24" w:rsidR="008D3DC2" w:rsidRPr="008D3DC2" w:rsidRDefault="008D3DC2" w:rsidP="00BA2E92">
      <w:pPr>
        <w:pStyle w:val="Heading3"/>
        <w:divId w:val="1453354881"/>
      </w:pPr>
      <w:bookmarkStart w:id="199" w:name="_Toc457578101"/>
      <w:r w:rsidRPr="008D3DC2">
        <w:t xml:space="preserve">Create the </w:t>
      </w:r>
      <w:bookmarkEnd w:id="199"/>
      <w:r w:rsidR="004F7DE4">
        <w:t>Request</w:t>
      </w:r>
    </w:p>
    <w:p w14:paraId="2CE51F32" w14:textId="13FBE868" w:rsidR="008D3DC2" w:rsidRPr="008D3DC2" w:rsidRDefault="001B1B64" w:rsidP="008D3DC2">
      <w:pPr>
        <w:spacing w:after="240"/>
        <w:divId w:val="1453354881"/>
        <w:rPr>
          <w:rFonts w:eastAsia="Times New Roman"/>
        </w:rPr>
      </w:pPr>
      <w:r>
        <w:rPr>
          <w:rFonts w:eastAsia="Times New Roman"/>
        </w:rPr>
        <w:t>The screen below</w:t>
      </w:r>
      <w:r w:rsidR="008D3DC2" w:rsidRPr="008D3DC2">
        <w:rPr>
          <w:rFonts w:eastAsia="Times New Roman"/>
        </w:rPr>
        <w:t xml:space="preserve"> shows the first page of the first document in the </w:t>
      </w:r>
      <w:r w:rsidR="0079573E">
        <w:rPr>
          <w:rFonts w:eastAsia="Times New Roman"/>
        </w:rPr>
        <w:t>request</w:t>
      </w:r>
      <w:r w:rsidR="008D3DC2" w:rsidRPr="008D3DC2">
        <w:rPr>
          <w:rFonts w:eastAsia="Times New Roman"/>
        </w:rPr>
        <w:t xml:space="preserve">, thumbnails of all pages in the document, and the detail tabs for </w:t>
      </w:r>
      <w:r w:rsidR="00A360EE">
        <w:rPr>
          <w:rFonts w:eastAsia="Times New Roman"/>
        </w:rPr>
        <w:t>completing</w:t>
      </w:r>
      <w:r w:rsidR="008D3DC2" w:rsidRPr="008D3DC2">
        <w:rPr>
          <w:rFonts w:eastAsia="Times New Roman"/>
        </w:rPr>
        <w:t xml:space="preserve"> </w:t>
      </w:r>
      <w:r w:rsidR="0079573E">
        <w:rPr>
          <w:rFonts w:eastAsia="Times New Roman"/>
        </w:rPr>
        <w:t>request</w:t>
      </w:r>
      <w:r w:rsidR="00A360EE">
        <w:rPr>
          <w:rFonts w:eastAsia="Times New Roman"/>
        </w:rPr>
        <w:t xml:space="preserve"> information</w:t>
      </w:r>
      <w:r w:rsidR="008D3DC2" w:rsidRPr="008D3DC2">
        <w:rPr>
          <w:rFonts w:eastAsia="Times New Roman"/>
        </w:rPr>
        <w:t xml:space="preserve">.  By default, the </w:t>
      </w:r>
      <w:r w:rsidR="008D3DC2" w:rsidRPr="008D3DC2">
        <w:rPr>
          <w:rFonts w:eastAsia="Times New Roman"/>
          <w:b/>
        </w:rPr>
        <w:t>Details</w:t>
      </w:r>
      <w:r w:rsidR="008D3DC2" w:rsidRPr="008D3DC2">
        <w:rPr>
          <w:rFonts w:eastAsia="Times New Roman"/>
        </w:rPr>
        <w:t xml:space="preserve"> tab is open.</w:t>
      </w:r>
    </w:p>
    <w:p w14:paraId="6CEA9229" w14:textId="5A2F64BC" w:rsidR="008D3DC2" w:rsidRPr="008D3DC2" w:rsidRDefault="004B30B4" w:rsidP="001A597C">
      <w:pPr>
        <w:spacing w:after="360"/>
        <w:ind w:left="450"/>
        <w:jc w:val="center"/>
        <w:divId w:val="1453354881"/>
        <w:rPr>
          <w:rFonts w:eastAsia="Times New Roman"/>
        </w:rPr>
      </w:pPr>
      <w:r>
        <w:rPr>
          <w:rFonts w:eastAsia="Times New Roman"/>
          <w:noProof/>
        </w:rPr>
        <w:drawing>
          <wp:inline distT="0" distB="0" distL="0" distR="0" wp14:anchorId="67385D81" wp14:editId="71D4DBEC">
            <wp:extent cx="4370832" cy="335584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370832" cy="3355848"/>
                    </a:xfrm>
                    <a:prstGeom prst="rect">
                      <a:avLst/>
                    </a:prstGeom>
                  </pic:spPr>
                </pic:pic>
              </a:graphicData>
            </a:graphic>
          </wp:inline>
        </w:drawing>
      </w:r>
    </w:p>
    <w:p w14:paraId="7DF621CB" w14:textId="77777777" w:rsidR="008D3DC2" w:rsidRPr="008D3DC2" w:rsidRDefault="008D3DC2" w:rsidP="008D3DC2">
      <w:pPr>
        <w:divId w:val="1453354881"/>
        <w:rPr>
          <w:rFonts w:eastAsia="Times New Roman"/>
          <w:b/>
          <w: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0"/>
        <w:gridCol w:w="630"/>
        <w:gridCol w:w="6660"/>
        <w:gridCol w:w="890"/>
      </w:tblGrid>
      <w:tr w:rsidR="001A4196" w:rsidRPr="008D3DC2" w14:paraId="4C1F27EA" w14:textId="77777777" w:rsidTr="001A4196">
        <w:trPr>
          <w:divId w:val="1453354881"/>
        </w:trPr>
        <w:tc>
          <w:tcPr>
            <w:tcW w:w="9350" w:type="dxa"/>
            <w:gridSpan w:val="4"/>
          </w:tcPr>
          <w:p w14:paraId="27BB00EC" w14:textId="37B9F7BE" w:rsidR="001A4196" w:rsidRPr="008D3DC2" w:rsidRDefault="001A4196" w:rsidP="00037D08">
            <w:pPr>
              <w:keepNext/>
              <w:spacing w:after="0"/>
              <w:rPr>
                <w:rFonts w:eastAsia="Times New Roman"/>
              </w:rPr>
            </w:pPr>
            <w:r w:rsidRPr="008D3DC2">
              <w:rPr>
                <w:rFonts w:eastAsia="Times New Roman"/>
                <w:i/>
              </w:rPr>
              <w:t xml:space="preserve">Single </w:t>
            </w:r>
            <w:r>
              <w:rPr>
                <w:rFonts w:eastAsia="Times New Roman"/>
                <w:i/>
              </w:rPr>
              <w:t>Request</w:t>
            </w:r>
            <w:r w:rsidRPr="008D3DC2">
              <w:rPr>
                <w:rFonts w:eastAsia="Times New Roman"/>
                <w:i/>
              </w:rPr>
              <w:t xml:space="preserve"> page</w:t>
            </w:r>
          </w:p>
        </w:tc>
      </w:tr>
      <w:tr w:rsidR="008D3DC2" w:rsidRPr="008D3DC2" w14:paraId="370FAF18" w14:textId="77777777" w:rsidTr="008D3DC2">
        <w:trPr>
          <w:divId w:val="1453354881"/>
        </w:trPr>
        <w:tc>
          <w:tcPr>
            <w:tcW w:w="1800" w:type="dxa"/>
            <w:gridSpan w:val="2"/>
            <w:tcBorders>
              <w:right w:val="single" w:sz="12" w:space="0" w:color="767171" w:themeColor="background2" w:themeShade="80"/>
            </w:tcBorders>
          </w:tcPr>
          <w:p w14:paraId="624B0F1A" w14:textId="77777777" w:rsidR="008D3DC2" w:rsidRPr="008D3DC2" w:rsidRDefault="008D3DC2" w:rsidP="008D3DC2">
            <w:pPr>
              <w:keepNext/>
              <w:spacing w:after="360"/>
              <w:jc w:val="center"/>
              <w:rPr>
                <w:rFonts w:eastAsia="Times New Roman"/>
                <w:b/>
                <w:sz w:val="22"/>
                <w:szCs w:val="22"/>
              </w:rPr>
            </w:pPr>
            <w:r w:rsidRPr="008D3DC2">
              <w:rPr>
                <w:rFonts w:eastAsia="Times New Roman"/>
                <w:b/>
                <w:sz w:val="22"/>
                <w:szCs w:val="22"/>
              </w:rPr>
              <w:t>Document identifier</w:t>
            </w:r>
          </w:p>
        </w:tc>
        <w:tc>
          <w:tcPr>
            <w:tcW w:w="7550" w:type="dxa"/>
            <w:gridSpan w:val="2"/>
            <w:tcBorders>
              <w:left w:val="single" w:sz="12" w:space="0" w:color="767171" w:themeColor="background2" w:themeShade="80"/>
            </w:tcBorders>
          </w:tcPr>
          <w:p w14:paraId="748F4324" w14:textId="31918290" w:rsidR="008D3DC2" w:rsidRPr="008D3DC2" w:rsidRDefault="008D3DC2" w:rsidP="008D3DC2">
            <w:pPr>
              <w:spacing w:after="360"/>
              <w:rPr>
                <w:rFonts w:eastAsia="Times New Roman"/>
              </w:rPr>
            </w:pPr>
            <w:r w:rsidRPr="008D3DC2">
              <w:rPr>
                <w:rFonts w:eastAsia="Times New Roman"/>
              </w:rPr>
              <w:t xml:space="preserve">The system assigns a unique identifier to each document uploaded. The document number appears in a tab above the document display section of the </w:t>
            </w:r>
            <w:r w:rsidR="0079573E">
              <w:rPr>
                <w:rFonts w:eastAsia="Times New Roman"/>
              </w:rPr>
              <w:t>Request</w:t>
            </w:r>
            <w:r w:rsidRPr="008D3DC2">
              <w:rPr>
                <w:rFonts w:eastAsia="Times New Roman"/>
              </w:rPr>
              <w:t xml:space="preserve"> page.  The example represents a </w:t>
            </w:r>
            <w:r w:rsidR="0079573E">
              <w:rPr>
                <w:rFonts w:eastAsia="Times New Roman"/>
              </w:rPr>
              <w:t>request</w:t>
            </w:r>
            <w:r w:rsidRPr="008D3DC2">
              <w:rPr>
                <w:rFonts w:eastAsia="Times New Roman"/>
              </w:rPr>
              <w:t xml:space="preserve"> containing one document.   </w:t>
            </w:r>
          </w:p>
        </w:tc>
      </w:tr>
      <w:tr w:rsidR="008D3DC2" w:rsidRPr="008D3DC2" w14:paraId="6DBB6F5C" w14:textId="77777777" w:rsidTr="008D3DC2">
        <w:trPr>
          <w:divId w:val="1453354881"/>
        </w:trPr>
        <w:tc>
          <w:tcPr>
            <w:tcW w:w="1800" w:type="dxa"/>
            <w:gridSpan w:val="2"/>
            <w:tcBorders>
              <w:right w:val="single" w:sz="12" w:space="0" w:color="767171" w:themeColor="background2" w:themeShade="80"/>
            </w:tcBorders>
          </w:tcPr>
          <w:p w14:paraId="6FBCFEA9" w14:textId="77777777" w:rsidR="008D3DC2" w:rsidRPr="008D3DC2" w:rsidRDefault="008D3DC2" w:rsidP="008D3DC2">
            <w:pPr>
              <w:keepNext/>
              <w:spacing w:after="360"/>
              <w:jc w:val="center"/>
              <w:rPr>
                <w:rFonts w:eastAsia="Times New Roman"/>
                <w:b/>
                <w:sz w:val="22"/>
                <w:szCs w:val="22"/>
              </w:rPr>
            </w:pPr>
            <w:r w:rsidRPr="008D3DC2">
              <w:rPr>
                <w:rFonts w:eastAsia="Times New Roman"/>
                <w:b/>
                <w:sz w:val="22"/>
                <w:szCs w:val="22"/>
              </w:rPr>
              <w:t>Thumbnails frame</w:t>
            </w:r>
          </w:p>
        </w:tc>
        <w:tc>
          <w:tcPr>
            <w:tcW w:w="7550" w:type="dxa"/>
            <w:gridSpan w:val="2"/>
            <w:tcBorders>
              <w:left w:val="single" w:sz="12" w:space="0" w:color="767171" w:themeColor="background2" w:themeShade="80"/>
            </w:tcBorders>
          </w:tcPr>
          <w:p w14:paraId="40829C85" w14:textId="77777777" w:rsidR="008D3DC2" w:rsidRPr="008D3DC2" w:rsidRDefault="008D3DC2" w:rsidP="008D3DC2">
            <w:pPr>
              <w:spacing w:after="360"/>
              <w:rPr>
                <w:rFonts w:eastAsia="Times New Roman"/>
              </w:rPr>
            </w:pPr>
            <w:r w:rsidRPr="008D3DC2">
              <w:rPr>
                <w:rFonts w:eastAsia="Times New Roman"/>
              </w:rPr>
              <w:t>All pages of the selected document appear in the narrow thumbnails frame in the center of the page.  Click a thumbnail to move through the document and to view the page in the document display space.   A toggle above the thumbnails hides the frame from view.</w:t>
            </w:r>
          </w:p>
        </w:tc>
      </w:tr>
      <w:tr w:rsidR="008D3DC2" w:rsidRPr="008D3DC2" w14:paraId="377F7326" w14:textId="77777777" w:rsidTr="008D3DC2">
        <w:trPr>
          <w:divId w:val="1453354881"/>
        </w:trPr>
        <w:tc>
          <w:tcPr>
            <w:tcW w:w="1800" w:type="dxa"/>
            <w:gridSpan w:val="2"/>
            <w:tcBorders>
              <w:right w:val="single" w:sz="12" w:space="0" w:color="767171" w:themeColor="background2" w:themeShade="80"/>
            </w:tcBorders>
          </w:tcPr>
          <w:p w14:paraId="4AABFC7B" w14:textId="77777777" w:rsidR="008D3DC2" w:rsidRPr="008D3DC2" w:rsidRDefault="008D3DC2" w:rsidP="008D3DC2">
            <w:pPr>
              <w:spacing w:after="360"/>
              <w:jc w:val="center"/>
              <w:rPr>
                <w:rFonts w:eastAsia="Times New Roman"/>
                <w:b/>
                <w:sz w:val="22"/>
                <w:szCs w:val="22"/>
              </w:rPr>
            </w:pPr>
            <w:r w:rsidRPr="008D3DC2">
              <w:rPr>
                <w:rFonts w:eastAsia="Times New Roman"/>
                <w:b/>
                <w:sz w:val="22"/>
                <w:szCs w:val="22"/>
              </w:rPr>
              <w:t>Document details</w:t>
            </w:r>
          </w:p>
        </w:tc>
        <w:tc>
          <w:tcPr>
            <w:tcW w:w="7550" w:type="dxa"/>
            <w:gridSpan w:val="2"/>
            <w:tcBorders>
              <w:left w:val="single" w:sz="12" w:space="0" w:color="767171" w:themeColor="background2" w:themeShade="80"/>
            </w:tcBorders>
          </w:tcPr>
          <w:p w14:paraId="4301CF6D" w14:textId="7FB8028B" w:rsidR="008D3DC2" w:rsidRPr="008D3DC2" w:rsidRDefault="008D3DC2" w:rsidP="00945968">
            <w:pPr>
              <w:spacing w:after="360"/>
              <w:rPr>
                <w:rFonts w:eastAsia="Times New Roman"/>
              </w:rPr>
            </w:pPr>
            <w:r w:rsidRPr="008D3DC2">
              <w:rPr>
                <w:rFonts w:eastAsia="Times New Roman"/>
              </w:rPr>
              <w:t xml:space="preserve">The </w:t>
            </w:r>
            <w:r w:rsidRPr="008D3DC2">
              <w:rPr>
                <w:rFonts w:eastAsia="Times New Roman"/>
                <w:b/>
                <w:i/>
              </w:rPr>
              <w:t>Details</w:t>
            </w:r>
            <w:r w:rsidRPr="008D3DC2">
              <w:rPr>
                <w:rFonts w:eastAsia="Times New Roman"/>
              </w:rPr>
              <w:t xml:space="preserve"> tab of the Details frame automatically opens in the </w:t>
            </w:r>
            <w:r w:rsidR="0079573E">
              <w:rPr>
                <w:rFonts w:eastAsia="Times New Roman"/>
              </w:rPr>
              <w:t>Request</w:t>
            </w:r>
            <w:r w:rsidRPr="008D3DC2">
              <w:rPr>
                <w:rFonts w:eastAsia="Times New Roman"/>
              </w:rPr>
              <w:t xml:space="preserve"> page.  The tab contains information required to create a </w:t>
            </w:r>
            <w:r w:rsidR="0079573E">
              <w:rPr>
                <w:rFonts w:eastAsia="Times New Roman"/>
              </w:rPr>
              <w:t>request</w:t>
            </w:r>
            <w:r w:rsidRPr="008D3DC2">
              <w:rPr>
                <w:rFonts w:eastAsia="Times New Roman"/>
              </w:rPr>
              <w:t xml:space="preserve">.  </w:t>
            </w:r>
          </w:p>
        </w:tc>
      </w:tr>
      <w:tr w:rsidR="008B0DCC" w:rsidRPr="008B0DCC" w14:paraId="15F8C059" w14:textId="77777777" w:rsidTr="008B0DCC">
        <w:trPr>
          <w:gridAfter w:val="1"/>
          <w:divId w:val="1453354881"/>
          <w:wAfter w:w="890" w:type="dxa"/>
        </w:trPr>
        <w:tc>
          <w:tcPr>
            <w:tcW w:w="1170" w:type="dxa"/>
          </w:tcPr>
          <w:p w14:paraId="22E8B36F" w14:textId="77777777" w:rsidR="008B0DCC" w:rsidRPr="008B0DCC" w:rsidRDefault="008B0DCC" w:rsidP="008B0DCC">
            <w:pPr>
              <w:keepNext/>
              <w:spacing w:before="360" w:after="0"/>
              <w:rPr>
                <w:rFonts w:eastAsia="Times New Roman"/>
                <w:b/>
                <w:color w:val="808080" w:themeColor="background1" w:themeShade="80"/>
              </w:rPr>
            </w:pPr>
            <w:r w:rsidRPr="008B0DCC">
              <w:rPr>
                <w:rFonts w:eastAsia="Times New Roman"/>
                <w:b/>
                <w:color w:val="808080" w:themeColor="background1" w:themeShade="80"/>
              </w:rPr>
              <w:t>Required Details</w:t>
            </w:r>
          </w:p>
        </w:tc>
        <w:tc>
          <w:tcPr>
            <w:tcW w:w="7290" w:type="dxa"/>
            <w:gridSpan w:val="2"/>
          </w:tcPr>
          <w:p w14:paraId="54387BF8" w14:textId="51467ED0" w:rsidR="008B0DCC" w:rsidRPr="008B0DCC" w:rsidRDefault="008B0DCC" w:rsidP="008B0DCC">
            <w:pPr>
              <w:keepNext/>
              <w:spacing w:before="360" w:after="240"/>
              <w:rPr>
                <w:rFonts w:eastAsia="Times New Roman"/>
              </w:rPr>
            </w:pPr>
            <w:r w:rsidRPr="008B0DCC">
              <w:rPr>
                <w:rFonts w:eastAsia="Times New Roman"/>
              </w:rPr>
              <w:t xml:space="preserve">When creating a single </w:t>
            </w:r>
            <w:r w:rsidR="0079573E">
              <w:rPr>
                <w:rFonts w:eastAsia="Times New Roman"/>
              </w:rPr>
              <w:t>request</w:t>
            </w:r>
            <w:r w:rsidRPr="008B0DCC">
              <w:rPr>
                <w:rFonts w:eastAsia="Times New Roman"/>
              </w:rPr>
              <w:t xml:space="preserve">, two pieces of information are required: </w:t>
            </w:r>
            <w:r w:rsidRPr="008B0DCC">
              <w:rPr>
                <w:rFonts w:eastAsia="Times New Roman"/>
                <w:b/>
                <w:i/>
              </w:rPr>
              <w:t>Client</w:t>
            </w:r>
            <w:r w:rsidRPr="008B0DCC">
              <w:rPr>
                <w:rFonts w:eastAsia="Times New Roman"/>
              </w:rPr>
              <w:t xml:space="preserve"> and </w:t>
            </w:r>
            <w:r w:rsidRPr="008B0DCC">
              <w:rPr>
                <w:rFonts w:eastAsia="Times New Roman"/>
                <w:b/>
                <w:i/>
              </w:rPr>
              <w:t>Patient</w:t>
            </w:r>
            <w:r w:rsidRPr="008B0DCC">
              <w:rPr>
                <w:rFonts w:eastAsia="Times New Roman"/>
              </w:rPr>
              <w:t>.</w:t>
            </w:r>
          </w:p>
        </w:tc>
      </w:tr>
    </w:tbl>
    <w:p w14:paraId="325B8501" w14:textId="7D20D59A" w:rsidR="008D3DC2" w:rsidRPr="008D3DC2" w:rsidRDefault="00D03B68" w:rsidP="008D3DC2">
      <w:pPr>
        <w:spacing w:after="480"/>
        <w:ind w:left="990"/>
        <w:divId w:val="1453354881"/>
        <w:rPr>
          <w:rFonts w:ascii="Calibri" w:eastAsia="Times New Roman" w:hAnsi="Calibri" w:cs="Arial"/>
          <w:color w:val="000000"/>
          <w:szCs w:val="20"/>
        </w:rPr>
      </w:pPr>
      <w:r>
        <w:rPr>
          <w:rFonts w:ascii="Calibri" w:eastAsia="Times New Roman" w:hAnsi="Calibri" w:cs="Arial"/>
          <w:noProof/>
          <w:color w:val="000000"/>
          <w:szCs w:val="20"/>
        </w:rPr>
        <w:drawing>
          <wp:inline distT="0" distB="0" distL="0" distR="0" wp14:anchorId="6FAF626A" wp14:editId="2450CE84">
            <wp:extent cx="3429000" cy="46177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120">
                      <a:extLst>
                        <a:ext uri="{28A0092B-C50C-407E-A947-70E740481C1C}">
                          <a14:useLocalDpi xmlns:a14="http://schemas.microsoft.com/office/drawing/2010/main" val="0"/>
                        </a:ext>
                      </a:extLst>
                    </a:blip>
                    <a:stretch>
                      <a:fillRect/>
                    </a:stretch>
                  </pic:blipFill>
                  <pic:spPr>
                    <a:xfrm>
                      <a:off x="0" y="0"/>
                      <a:ext cx="3429000" cy="4617720"/>
                    </a:xfrm>
                    <a:prstGeom prst="rect">
                      <a:avLst/>
                    </a:prstGeom>
                  </pic:spPr>
                </pic:pic>
              </a:graphicData>
            </a:graphic>
          </wp:inline>
        </w:drawing>
      </w:r>
    </w:p>
    <w:p w14:paraId="7C0A576B" w14:textId="36123921" w:rsidR="008D3DC2" w:rsidRPr="008D3DC2" w:rsidRDefault="008D3DC2" w:rsidP="008D3DC2">
      <w:pPr>
        <w:ind w:left="360"/>
        <w:divId w:val="1453354881"/>
        <w:rPr>
          <w:rFonts w:ascii="Calibri" w:eastAsia="Times New Roman" w:hAnsi="Calibri" w:cs="Arial"/>
          <w:color w:val="000000"/>
          <w:szCs w:val="20"/>
        </w:rPr>
      </w:pPr>
      <w:r w:rsidRPr="008D3DC2">
        <w:rPr>
          <w:rFonts w:ascii="Calibri" w:eastAsia="Times New Roman" w:hAnsi="Calibri" w:cs="Arial"/>
          <w:color w:val="000000"/>
          <w:szCs w:val="20"/>
        </w:rPr>
        <w:t xml:space="preserve">The </w:t>
      </w:r>
      <w:r w:rsidRPr="008D3DC2">
        <w:rPr>
          <w:rFonts w:ascii="Calibri" w:eastAsia="Times New Roman" w:hAnsi="Calibri" w:cs="Arial"/>
          <w:b/>
          <w:color w:val="000000"/>
          <w:szCs w:val="20"/>
        </w:rPr>
        <w:t xml:space="preserve">Create </w:t>
      </w:r>
      <w:r w:rsidR="00D039B5">
        <w:rPr>
          <w:rFonts w:ascii="Calibri" w:eastAsia="Times New Roman" w:hAnsi="Calibri" w:cs="Arial"/>
          <w:b/>
          <w:color w:val="000000"/>
          <w:szCs w:val="20"/>
        </w:rPr>
        <w:t>Request</w:t>
      </w:r>
      <w:r w:rsidR="00D039B5" w:rsidRPr="008D3DC2">
        <w:rPr>
          <w:rFonts w:ascii="Calibri" w:eastAsia="Times New Roman" w:hAnsi="Calibri" w:cs="Arial"/>
          <w:color w:val="000000"/>
          <w:szCs w:val="20"/>
        </w:rPr>
        <w:t xml:space="preserve"> </w:t>
      </w:r>
      <w:r w:rsidRPr="008D3DC2">
        <w:rPr>
          <w:rFonts w:ascii="Calibri" w:eastAsia="Times New Roman" w:hAnsi="Calibri" w:cs="Arial"/>
          <w:color w:val="000000"/>
          <w:szCs w:val="20"/>
        </w:rPr>
        <w:t xml:space="preserve">button is dimmed (not available) until you add the required information.  Sections and fields marked with </w:t>
      </w:r>
      <w:r w:rsidRPr="008D3DC2">
        <w:rPr>
          <w:rFonts w:ascii="Calibri" w:eastAsia="Times New Roman" w:hAnsi="Calibri" w:cs="Arial"/>
          <w:b/>
          <w:color w:val="C00000"/>
          <w:szCs w:val="20"/>
        </w:rPr>
        <w:t>red</w:t>
      </w:r>
      <w:r w:rsidRPr="008D3DC2">
        <w:rPr>
          <w:rFonts w:ascii="Calibri" w:eastAsia="Times New Roman" w:hAnsi="Calibri" w:cs="Arial"/>
          <w:color w:val="C00000"/>
          <w:szCs w:val="20"/>
        </w:rPr>
        <w:t xml:space="preserve"> </w:t>
      </w:r>
      <w:r w:rsidRPr="008D3DC2">
        <w:rPr>
          <w:rFonts w:ascii="Calibri" w:eastAsia="Times New Roman" w:hAnsi="Calibri" w:cs="Arial"/>
          <w:szCs w:val="20"/>
        </w:rPr>
        <w:t xml:space="preserve">indicate the </w:t>
      </w:r>
      <w:r w:rsidRPr="008D3DC2">
        <w:rPr>
          <w:rFonts w:ascii="Calibri" w:eastAsia="Times New Roman" w:hAnsi="Calibri" w:cs="Arial"/>
          <w:b/>
          <w:i/>
          <w:color w:val="000000"/>
          <w:szCs w:val="20"/>
        </w:rPr>
        <w:t>minimum</w:t>
      </w:r>
      <w:r w:rsidRPr="008D3DC2">
        <w:rPr>
          <w:rFonts w:ascii="Calibri" w:eastAsia="Times New Roman" w:hAnsi="Calibri" w:cs="Arial"/>
          <w:color w:val="000000"/>
          <w:szCs w:val="20"/>
        </w:rPr>
        <w:t xml:space="preserve"> information required to create a </w:t>
      </w:r>
      <w:r w:rsidR="0079573E">
        <w:rPr>
          <w:rFonts w:ascii="Calibri" w:eastAsia="Times New Roman" w:hAnsi="Calibri" w:cs="Arial"/>
          <w:color w:val="000000"/>
          <w:szCs w:val="20"/>
        </w:rPr>
        <w:t>request</w:t>
      </w:r>
      <w:r w:rsidRPr="008D3DC2">
        <w:rPr>
          <w:rFonts w:ascii="Calibri" w:eastAsia="Times New Roman" w:hAnsi="Calibri" w:cs="Arial"/>
          <w:color w:val="000000"/>
          <w:szCs w:val="20"/>
        </w:rPr>
        <w:t>.</w:t>
      </w:r>
    </w:p>
    <w:p w14:paraId="33C89ED4" w14:textId="298814C9" w:rsidR="008D3DC2" w:rsidRDefault="003D7395" w:rsidP="00BA2E92">
      <w:pPr>
        <w:pStyle w:val="Heading4"/>
        <w:divId w:val="1453354881"/>
      </w:pPr>
      <w:r>
        <w:t>Do you want to c</w:t>
      </w:r>
      <w:r w:rsidR="007D495C">
        <w:t xml:space="preserve">hange </w:t>
      </w:r>
      <w:r>
        <w:t xml:space="preserve">the </w:t>
      </w:r>
      <w:r w:rsidR="008D3DC2" w:rsidRPr="008D3DC2">
        <w:t>Client</w:t>
      </w:r>
      <w:r>
        <w:t>?</w:t>
      </w:r>
    </w:p>
    <w:p w14:paraId="1373CEB2" w14:textId="5BD3A9D5" w:rsidR="003D7395" w:rsidRDefault="007F49F8" w:rsidP="00376FC9">
      <w:pPr>
        <w:divId w:val="1453354881"/>
      </w:pPr>
      <w:r>
        <w:t>When creating a new request</w:t>
      </w:r>
      <w:r w:rsidR="00376FC9">
        <w:t xml:space="preserve">, the system pre-fills the </w:t>
      </w:r>
      <w:r w:rsidR="00376FC9" w:rsidRPr="00376FC9">
        <w:rPr>
          <w:b/>
          <w:i/>
        </w:rPr>
        <w:t xml:space="preserve">Client Information </w:t>
      </w:r>
      <w:r w:rsidR="00376FC9">
        <w:t xml:space="preserve">section with the name of the </w:t>
      </w:r>
      <w:r w:rsidR="00374B1F">
        <w:t xml:space="preserve">last </w:t>
      </w:r>
      <w:r w:rsidR="00376FC9">
        <w:t xml:space="preserve">client </w:t>
      </w:r>
      <w:r w:rsidR="00D208EF">
        <w:t>you associated</w:t>
      </w:r>
      <w:r w:rsidR="00374B1F">
        <w:t xml:space="preserve"> with a request</w:t>
      </w:r>
      <w:r w:rsidR="00376FC9">
        <w:t>.</w:t>
      </w:r>
      <w:r w:rsidR="007D495C">
        <w:t xml:space="preserve">  </w:t>
      </w:r>
    </w:p>
    <w:p w14:paraId="08554FC8" w14:textId="34D2381A" w:rsidR="007D495C" w:rsidRDefault="007D495C" w:rsidP="00376FC9">
      <w:pPr>
        <w:divId w:val="1453354881"/>
      </w:pPr>
      <w:r>
        <w:t>The system makes available two sources of client information</w:t>
      </w:r>
      <w:r w:rsidR="003D7395">
        <w:t xml:space="preserve"> if a change is needed</w:t>
      </w:r>
      <w:r>
        <w:t xml:space="preserve">:  a list of recently used clients and search of all clients that you have permissions to </w:t>
      </w:r>
      <w:r w:rsidR="003D7395">
        <w:t>use</w:t>
      </w:r>
      <w:r>
        <w:t>.</w:t>
      </w:r>
    </w:p>
    <w:p w14:paraId="69F370BD" w14:textId="77777777" w:rsidR="007D495C" w:rsidRDefault="007D495C" w:rsidP="001A597C">
      <w:pPr>
        <w:pStyle w:val="ListParagraph"/>
        <w:numPr>
          <w:ilvl w:val="0"/>
          <w:numId w:val="102"/>
        </w:numPr>
        <w:divId w:val="1453354881"/>
      </w:pPr>
      <w:r>
        <w:t xml:space="preserve">Click the </w:t>
      </w:r>
      <w:r w:rsidRPr="001A597C">
        <w:rPr>
          <w:b/>
        </w:rPr>
        <w:t>Remove</w:t>
      </w:r>
      <w:r>
        <w:t xml:space="preserve"> button to change clients.</w:t>
      </w:r>
    </w:p>
    <w:p w14:paraId="3B8E0E85" w14:textId="52E3FB47" w:rsidR="00376FC9" w:rsidRDefault="007D495C" w:rsidP="001A597C">
      <w:pPr>
        <w:spacing w:after="240"/>
        <w:jc w:val="center"/>
        <w:divId w:val="1453354881"/>
      </w:pPr>
      <w:r>
        <w:rPr>
          <w:noProof/>
        </w:rPr>
        <w:drawing>
          <wp:inline distT="0" distB="0" distL="0" distR="0" wp14:anchorId="2EBC158E" wp14:editId="4262B883">
            <wp:extent cx="2852928" cy="2093976"/>
            <wp:effectExtent l="0" t="0" r="508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121">
                      <a:extLst>
                        <a:ext uri="{28A0092B-C50C-407E-A947-70E740481C1C}">
                          <a14:useLocalDpi xmlns:a14="http://schemas.microsoft.com/office/drawing/2010/main" val="0"/>
                        </a:ext>
                      </a:extLst>
                    </a:blip>
                    <a:stretch>
                      <a:fillRect/>
                    </a:stretch>
                  </pic:blipFill>
                  <pic:spPr>
                    <a:xfrm>
                      <a:off x="0" y="0"/>
                      <a:ext cx="2852928" cy="2093976"/>
                    </a:xfrm>
                    <a:prstGeom prst="rect">
                      <a:avLst/>
                    </a:prstGeom>
                  </pic:spPr>
                </pic:pic>
              </a:graphicData>
            </a:graphic>
          </wp:inline>
        </w:drawing>
      </w:r>
    </w:p>
    <w:p w14:paraId="0F2BAA2A" w14:textId="7B9CC6AE" w:rsidR="007D495C" w:rsidRDefault="007D495C" w:rsidP="001A597C">
      <w:pPr>
        <w:pStyle w:val="ListParagraph"/>
        <w:numPr>
          <w:ilvl w:val="0"/>
          <w:numId w:val="102"/>
        </w:numPr>
        <w:divId w:val="1453354881"/>
      </w:pPr>
      <w:r>
        <w:t xml:space="preserve">Select </w:t>
      </w:r>
      <w:r w:rsidR="007B64CD">
        <w:t>an</w:t>
      </w:r>
      <w:r>
        <w:t xml:space="preserve"> option for locating the replacement.</w:t>
      </w:r>
    </w:p>
    <w:p w14:paraId="1887C1B6" w14:textId="2A1351A2" w:rsidR="007D495C" w:rsidRDefault="007D495C" w:rsidP="001A597C">
      <w:pPr>
        <w:spacing w:after="240"/>
        <w:ind w:left="360"/>
        <w:jc w:val="center"/>
        <w:divId w:val="1453354881"/>
      </w:pPr>
      <w:r>
        <w:rPr>
          <w:noProof/>
        </w:rPr>
        <w:drawing>
          <wp:inline distT="0" distB="0" distL="0" distR="0" wp14:anchorId="3B18ED8B" wp14:editId="2FD8BA6B">
            <wp:extent cx="2843784" cy="1545336"/>
            <wp:effectExtent l="19050" t="19050" r="13970" b="171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122">
                      <a:extLst>
                        <a:ext uri="{28A0092B-C50C-407E-A947-70E740481C1C}">
                          <a14:useLocalDpi xmlns:a14="http://schemas.microsoft.com/office/drawing/2010/main" val="0"/>
                        </a:ext>
                      </a:extLst>
                    </a:blip>
                    <a:stretch>
                      <a:fillRect/>
                    </a:stretch>
                  </pic:blipFill>
                  <pic:spPr>
                    <a:xfrm>
                      <a:off x="0" y="0"/>
                      <a:ext cx="2843784" cy="1545336"/>
                    </a:xfrm>
                    <a:prstGeom prst="rect">
                      <a:avLst/>
                    </a:prstGeom>
                    <a:ln>
                      <a:solidFill>
                        <a:schemeClr val="tx1"/>
                      </a:solidFill>
                    </a:ln>
                  </pic:spPr>
                </pic:pic>
              </a:graphicData>
            </a:graphic>
          </wp:inline>
        </w:drawing>
      </w:r>
    </w:p>
    <w:tbl>
      <w:tblPr>
        <w:tblStyle w:val="TableGrid"/>
        <w:tblW w:w="0" w:type="auto"/>
        <w:tblInd w:w="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7100"/>
      </w:tblGrid>
      <w:tr w:rsidR="00406EBD" w14:paraId="479A1E8C" w14:textId="77777777" w:rsidTr="00BA78CA">
        <w:trPr>
          <w:divId w:val="1453354881"/>
        </w:trPr>
        <w:tc>
          <w:tcPr>
            <w:tcW w:w="1440" w:type="dxa"/>
          </w:tcPr>
          <w:p w14:paraId="25DD0419" w14:textId="2E998744" w:rsidR="00406EBD" w:rsidRDefault="00406EBD" w:rsidP="001A597C">
            <w:pPr>
              <w:keepNext/>
              <w:spacing w:after="0"/>
            </w:pPr>
            <w:r w:rsidRPr="001A597C">
              <w:rPr>
                <w:rFonts w:ascii="Calibri" w:eastAsia="Times New Roman" w:hAnsi="Calibri" w:cs="Arial"/>
                <w:b/>
                <w:color w:val="767171" w:themeColor="background2" w:themeShade="80"/>
                <w:szCs w:val="20"/>
              </w:rPr>
              <w:t>Clients recently used</w:t>
            </w:r>
          </w:p>
        </w:tc>
        <w:tc>
          <w:tcPr>
            <w:tcW w:w="7100" w:type="dxa"/>
            <w:vAlign w:val="center"/>
          </w:tcPr>
          <w:p w14:paraId="2AF301D5" w14:textId="46851F40" w:rsidR="00406EBD" w:rsidRDefault="007B65AE" w:rsidP="007B64CD">
            <w:r>
              <w:t xml:space="preserve">Click the field </w:t>
            </w:r>
            <w:r w:rsidRPr="00451057">
              <w:rPr>
                <w:b/>
                <w:i/>
              </w:rPr>
              <w:t>Select a Recent Client</w:t>
            </w:r>
            <w:r>
              <w:t xml:space="preserve"> to open a list of clients you commonly use</w:t>
            </w:r>
            <w:r w:rsidR="007B64CD">
              <w:t xml:space="preserve"> and highlight the name you want</w:t>
            </w:r>
            <w:r>
              <w:t>.</w:t>
            </w:r>
          </w:p>
        </w:tc>
      </w:tr>
    </w:tbl>
    <w:p w14:paraId="29A501E0" w14:textId="77777777" w:rsidR="00406EBD" w:rsidRPr="001A597C" w:rsidRDefault="00406EBD" w:rsidP="00BA78CA">
      <w:pPr>
        <w:spacing w:after="0"/>
        <w:ind w:left="1080"/>
        <w:divId w:val="1453354881"/>
      </w:pPr>
    </w:p>
    <w:p w14:paraId="10BA3E95" w14:textId="6990393A" w:rsidR="00F01F90" w:rsidRDefault="00F01F90" w:rsidP="001A597C">
      <w:pPr>
        <w:ind w:left="1080"/>
        <w:jc w:val="center"/>
        <w:divId w:val="1453354881"/>
      </w:pPr>
      <w:r>
        <w:rPr>
          <w:noProof/>
        </w:rPr>
        <w:drawing>
          <wp:inline distT="0" distB="0" distL="0" distR="0" wp14:anchorId="7A53814E" wp14:editId="2B3EB214">
            <wp:extent cx="2843784" cy="189280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123">
                      <a:extLst>
                        <a:ext uri="{28A0092B-C50C-407E-A947-70E740481C1C}">
                          <a14:useLocalDpi xmlns:a14="http://schemas.microsoft.com/office/drawing/2010/main" val="0"/>
                        </a:ext>
                      </a:extLst>
                    </a:blip>
                    <a:stretch>
                      <a:fillRect/>
                    </a:stretch>
                  </pic:blipFill>
                  <pic:spPr>
                    <a:xfrm>
                      <a:off x="0" y="0"/>
                      <a:ext cx="2843784" cy="1892808"/>
                    </a:xfrm>
                    <a:prstGeom prst="rect">
                      <a:avLst/>
                    </a:prstGeom>
                  </pic:spPr>
                </pic:pic>
              </a:graphicData>
            </a:graphic>
          </wp:inline>
        </w:drawing>
      </w:r>
    </w:p>
    <w:p w14:paraId="5CF052DD" w14:textId="22C8F5E9" w:rsidR="00F01F90" w:rsidRDefault="00F01F90" w:rsidP="001A597C">
      <w:pPr>
        <w:spacing w:after="240"/>
        <w:ind w:left="1440"/>
        <w:divId w:val="1453354881"/>
      </w:pPr>
      <w:r>
        <w:t xml:space="preserve">The </w:t>
      </w:r>
      <w:r w:rsidR="00406EBD">
        <w:t>system collects</w:t>
      </w:r>
      <w:r>
        <w:t xml:space="preserve"> any number of clients </w:t>
      </w:r>
      <w:r w:rsidRPr="001A597C">
        <w:rPr>
          <w:b/>
          <w:i/>
        </w:rPr>
        <w:t>you</w:t>
      </w:r>
      <w:r>
        <w:t xml:space="preserve"> have used in previous requests.  The </w:t>
      </w:r>
      <w:r w:rsidR="00406EBD">
        <w:t xml:space="preserve">listing is a function of your browser (for example, Microsoft Internet Explorer (IE) or Google Chrome).  If you switch browsers, </w:t>
      </w:r>
      <w:r w:rsidR="003D7395">
        <w:t xml:space="preserve">the </w:t>
      </w:r>
      <w:r w:rsidR="00406EBD">
        <w:t xml:space="preserve">system will begin creating a new list. </w:t>
      </w:r>
    </w:p>
    <w:p w14:paraId="46659939" w14:textId="77777777" w:rsidR="007B64CD" w:rsidRDefault="007B64CD" w:rsidP="001A597C">
      <w:pPr>
        <w:spacing w:after="240"/>
        <w:ind w:left="1080"/>
        <w:divId w:val="1453354881"/>
      </w:pPr>
    </w:p>
    <w:tbl>
      <w:tblPr>
        <w:tblStyle w:val="TableGrid"/>
        <w:tblW w:w="0" w:type="auto"/>
        <w:tblInd w:w="9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6745"/>
      </w:tblGrid>
      <w:tr w:rsidR="007B65AE" w14:paraId="25E0182B" w14:textId="77777777" w:rsidTr="001A597C">
        <w:trPr>
          <w:divId w:val="1453354881"/>
        </w:trPr>
        <w:tc>
          <w:tcPr>
            <w:tcW w:w="1705" w:type="dxa"/>
          </w:tcPr>
          <w:p w14:paraId="46FC5369" w14:textId="743F3AA1" w:rsidR="007B65AE" w:rsidRDefault="007B65AE" w:rsidP="007B64CD">
            <w:pPr>
              <w:keepNext/>
              <w:spacing w:after="0"/>
              <w:ind w:left="-108"/>
            </w:pPr>
            <w:r w:rsidRPr="003D4BF1">
              <w:rPr>
                <w:rFonts w:ascii="Calibri" w:eastAsia="Times New Roman" w:hAnsi="Calibri" w:cs="Arial"/>
                <w:b/>
                <w:color w:val="767171" w:themeColor="background2" w:themeShade="80"/>
                <w:szCs w:val="20"/>
              </w:rPr>
              <w:t xml:space="preserve">Clients </w:t>
            </w:r>
            <w:r>
              <w:rPr>
                <w:rFonts w:ascii="Calibri" w:eastAsia="Times New Roman" w:hAnsi="Calibri" w:cs="Arial"/>
                <w:b/>
                <w:color w:val="767171" w:themeColor="background2" w:themeShade="80"/>
                <w:szCs w:val="20"/>
              </w:rPr>
              <w:t>not on the Recent list</w:t>
            </w:r>
          </w:p>
        </w:tc>
        <w:tc>
          <w:tcPr>
            <w:tcW w:w="6745" w:type="dxa"/>
            <w:vAlign w:val="center"/>
          </w:tcPr>
          <w:p w14:paraId="5918C23A" w14:textId="6ADC4C36" w:rsidR="007B65AE" w:rsidRDefault="007B65AE" w:rsidP="00045C6D">
            <w:r>
              <w:t xml:space="preserve">Click the field </w:t>
            </w:r>
            <w:r w:rsidRPr="001A597C">
              <w:rPr>
                <w:b/>
                <w:i/>
              </w:rPr>
              <w:t>Search Existing Clients</w:t>
            </w:r>
            <w:r>
              <w:t xml:space="preserve"> to open the search box.</w:t>
            </w:r>
            <w:r w:rsidR="00D208EF">
              <w:t xml:space="preserve">  See the steps below.</w:t>
            </w:r>
          </w:p>
        </w:tc>
      </w:tr>
    </w:tbl>
    <w:p w14:paraId="416E5251" w14:textId="2BB77043" w:rsidR="008D3DC2" w:rsidRPr="008D3DC2" w:rsidRDefault="008D3DC2" w:rsidP="001A597C">
      <w:pPr>
        <w:pStyle w:val="Heading5"/>
        <w:ind w:left="1440"/>
        <w:divId w:val="1453354881"/>
      </w:pPr>
      <w:r w:rsidRPr="008D3DC2">
        <w:t>If you are an Administrator</w:t>
      </w:r>
    </w:p>
    <w:p w14:paraId="4058C3AB" w14:textId="25364573" w:rsidR="008D3DC2" w:rsidRPr="008D3DC2" w:rsidRDefault="008D3DC2" w:rsidP="001A597C">
      <w:pPr>
        <w:spacing w:after="360"/>
        <w:ind w:left="1440"/>
        <w:divId w:val="1453354881"/>
        <w:rPr>
          <w:rFonts w:ascii="Calibri" w:eastAsia="Times New Roman" w:hAnsi="Calibri" w:cs="Arial"/>
          <w:color w:val="000000"/>
          <w:szCs w:val="20"/>
        </w:rPr>
      </w:pPr>
      <w:r w:rsidRPr="008D3DC2">
        <w:rPr>
          <w:rFonts w:ascii="Calibri" w:eastAsia="Times New Roman" w:hAnsi="Calibri" w:cs="Arial"/>
          <w:color w:val="000000"/>
          <w:szCs w:val="20"/>
        </w:rPr>
        <w:t>You may have access to all clients.  The search box opens.</w:t>
      </w:r>
    </w:p>
    <w:p w14:paraId="28575396" w14:textId="3C50532D" w:rsidR="008D3DC2" w:rsidRDefault="00FA7E8A" w:rsidP="001A597C">
      <w:pPr>
        <w:spacing w:after="360"/>
        <w:ind w:left="360"/>
        <w:jc w:val="center"/>
        <w:divId w:val="1453354881"/>
        <w:rPr>
          <w:rFonts w:ascii="Calibri" w:eastAsia="Times New Roman" w:hAnsi="Calibri" w:cs="Arial"/>
          <w:color w:val="000000"/>
          <w:szCs w:val="20"/>
        </w:rPr>
      </w:pPr>
      <w:r>
        <w:rPr>
          <w:rFonts w:ascii="Calibri" w:eastAsia="Times New Roman" w:hAnsi="Calibri" w:cs="Arial"/>
          <w:noProof/>
          <w:color w:val="000000"/>
          <w:szCs w:val="20"/>
        </w:rPr>
        <w:drawing>
          <wp:inline distT="0" distB="0" distL="0" distR="0" wp14:anchorId="48F6ED6A" wp14:editId="2461E05C">
            <wp:extent cx="5111496" cy="2313432"/>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
                    <pic:cNvPicPr/>
                  </pic:nvPicPr>
                  <pic:blipFill>
                    <a:blip r:embed="rId124">
                      <a:extLst>
                        <a:ext uri="{28A0092B-C50C-407E-A947-70E740481C1C}">
                          <a14:useLocalDpi xmlns:a14="http://schemas.microsoft.com/office/drawing/2010/main" val="0"/>
                        </a:ext>
                      </a:extLst>
                    </a:blip>
                    <a:stretch>
                      <a:fillRect/>
                    </a:stretch>
                  </pic:blipFill>
                  <pic:spPr>
                    <a:xfrm>
                      <a:off x="0" y="0"/>
                      <a:ext cx="5111496" cy="2313432"/>
                    </a:xfrm>
                    <a:prstGeom prst="rect">
                      <a:avLst/>
                    </a:prstGeom>
                  </pic:spPr>
                </pic:pic>
              </a:graphicData>
            </a:graphic>
          </wp:inline>
        </w:drawing>
      </w:r>
    </w:p>
    <w:p w14:paraId="392E5A83" w14:textId="77777777" w:rsidR="008D3DC2" w:rsidRPr="008D3DC2" w:rsidRDefault="008D3DC2" w:rsidP="001A597C">
      <w:pPr>
        <w:numPr>
          <w:ilvl w:val="0"/>
          <w:numId w:val="102"/>
        </w:numPr>
        <w:divId w:val="1453354881"/>
      </w:pPr>
      <w:r w:rsidRPr="008D3DC2">
        <w:rPr>
          <w:rFonts w:ascii="Calibri" w:eastAsia="Times New Roman" w:hAnsi="Calibri" w:cs="Arial"/>
          <w:color w:val="000000"/>
          <w:szCs w:val="20"/>
        </w:rPr>
        <w:t xml:space="preserve">Type at least </w:t>
      </w:r>
      <w:r w:rsidRPr="008D3DC2">
        <w:rPr>
          <w:rFonts w:ascii="Calibri" w:eastAsia="Times New Roman" w:hAnsi="Calibri" w:cs="Arial"/>
          <w:i/>
          <w:color w:val="000000"/>
          <w:szCs w:val="20"/>
        </w:rPr>
        <w:t>three characters</w:t>
      </w:r>
      <w:r w:rsidRPr="008D3DC2">
        <w:rPr>
          <w:rFonts w:ascii="Calibri" w:eastAsia="Times New Roman" w:hAnsi="Calibri" w:cs="Arial"/>
          <w:color w:val="000000"/>
          <w:szCs w:val="20"/>
        </w:rPr>
        <w:t xml:space="preserve"> in the text box and click </w:t>
      </w:r>
      <w:r w:rsidRPr="008D3DC2">
        <w:rPr>
          <w:rFonts w:ascii="Calibri" w:eastAsia="Times New Roman" w:hAnsi="Calibri" w:cs="Arial"/>
          <w:b/>
          <w:color w:val="000000"/>
          <w:szCs w:val="20"/>
        </w:rPr>
        <w:t>Search</w:t>
      </w:r>
      <w:r w:rsidRPr="008D3DC2">
        <w:rPr>
          <w:rFonts w:ascii="Calibri" w:eastAsia="Times New Roman" w:hAnsi="Calibri" w:cs="Arial"/>
          <w:color w:val="000000"/>
          <w:szCs w:val="20"/>
        </w:rPr>
        <w:t>.</w:t>
      </w:r>
    </w:p>
    <w:p w14:paraId="42533632" w14:textId="77777777" w:rsidR="008D3DC2" w:rsidRPr="008D3DC2" w:rsidRDefault="008D3DC2" w:rsidP="008D3DC2">
      <w:pPr>
        <w:spacing w:after="360"/>
        <w:ind w:left="1440"/>
        <w:divId w:val="1453354881"/>
      </w:pPr>
      <w:r w:rsidRPr="008D3DC2">
        <w:rPr>
          <w:noProof/>
          <w:color w:val="009999"/>
        </w:rPr>
        <mc:AlternateContent>
          <mc:Choice Requires="wps">
            <w:drawing>
              <wp:anchor distT="0" distB="0" distL="114300" distR="114300" simplePos="0" relativeHeight="251681792" behindDoc="0" locked="0" layoutInCell="1" allowOverlap="1" wp14:anchorId="141B1F51" wp14:editId="6F8D1C99">
                <wp:simplePos x="0" y="0"/>
                <wp:positionH relativeFrom="column">
                  <wp:posOffset>525780</wp:posOffset>
                </wp:positionH>
                <wp:positionV relativeFrom="paragraph">
                  <wp:posOffset>45720</wp:posOffset>
                </wp:positionV>
                <wp:extent cx="236220" cy="228600"/>
                <wp:effectExtent l="0" t="0" r="0" b="0"/>
                <wp:wrapNone/>
                <wp:docPr id="21" name="Explosion 1 21"/>
                <wp:cNvGraphicFramePr/>
                <a:graphic xmlns:a="http://schemas.openxmlformats.org/drawingml/2006/main">
                  <a:graphicData uri="http://schemas.microsoft.com/office/word/2010/wordprocessingShape">
                    <wps:wsp>
                      <wps:cNvSpPr/>
                      <wps:spPr>
                        <a:xfrm>
                          <a:off x="0" y="0"/>
                          <a:ext cx="236220" cy="228600"/>
                        </a:xfrm>
                        <a:prstGeom prst="irregularSeal1">
                          <a:avLst/>
                        </a:prstGeom>
                        <a:solidFill>
                          <a:srgbClr val="11AFAB"/>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w:pict>
              <v:shape w14:anchorId="25CD52B8" id="Explosion 1 21" o:spid="_x0000_s1026" type="#_x0000_t71" style="position:absolute;margin-left:41.4pt;margin-top:3.6pt;width:18.6pt;height:18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" fillcolor="#11afab" stroked="f" strokeweight="1pt"/>
            </w:pict>
          </mc:Fallback>
        </mc:AlternateContent>
      </w:r>
      <w:r w:rsidRPr="008D3DC2">
        <w:rPr>
          <w:noProof/>
        </w:rPr>
        <mc:AlternateContent>
          <mc:Choice Requires="wps">
            <w:drawing>
              <wp:inline distT="0" distB="0" distL="0" distR="0" wp14:anchorId="138EFFF0" wp14:editId="6FFD5275">
                <wp:extent cx="5204460" cy="678180"/>
                <wp:effectExtent l="0" t="0" r="0" b="7620"/>
                <wp:docPr id="22" name="Text Box 22"/>
                <wp:cNvGraphicFramePr/>
                <a:graphic xmlns:a="http://schemas.openxmlformats.org/drawingml/2006/main">
                  <a:graphicData uri="http://schemas.microsoft.com/office/word/2010/wordprocessingShape">
                    <wps:wsp>
                      <wps:cNvSpPr txBox="1"/>
                      <wps:spPr>
                        <a:xfrm>
                          <a:off x="0" y="0"/>
                          <a:ext cx="5204460" cy="678180"/>
                        </a:xfrm>
                        <a:prstGeom prst="rect">
                          <a:avLst/>
                        </a:prstGeom>
                        <a:noFill/>
                        <a:ln w="6350">
                          <a:noFill/>
                        </a:ln>
                        <a:effectLst/>
                      </wps:spPr>
                      <wps:txbx>
                        <w:txbxContent>
                          <w:p w14:paraId="6FE82824" w14:textId="49314C38" w:rsidR="003864C8" w:rsidRPr="00A00EFE" w:rsidRDefault="003864C8" w:rsidP="008D3DC2">
                            <w:pPr>
                              <w:pBdr>
                                <w:bottom w:val="single" w:sz="8" w:space="8" w:color="009999"/>
                              </w:pBdr>
                              <w:rPr>
                                <w:rFonts w:ascii="Arial" w:hAnsi="Arial" w:cs="Arial"/>
                                <w:sz w:val="20"/>
                                <w:szCs w:val="20"/>
                              </w:rPr>
                            </w:pPr>
                            <w:r>
                              <w:rPr>
                                <w:rFonts w:ascii="Arial" w:hAnsi="Arial" w:cs="Arial"/>
                                <w:sz w:val="20"/>
                                <w:szCs w:val="20"/>
                              </w:rPr>
                              <w:t>HDS</w:t>
                            </w:r>
                            <w:r w:rsidRPr="00720D50">
                              <w:rPr>
                                <w:rFonts w:ascii="Arial" w:hAnsi="Arial" w:cs="Arial"/>
                                <w:sz w:val="20"/>
                                <w:szCs w:val="20"/>
                              </w:rPr>
                              <w:t xml:space="preserve"> </w:t>
                            </w:r>
                            <w:r>
                              <w:rPr>
                                <w:rFonts w:ascii="Arial" w:hAnsi="Arial" w:cs="Arial"/>
                                <w:sz w:val="20"/>
                                <w:szCs w:val="20"/>
                              </w:rPr>
                              <w:t>applies</w:t>
                            </w:r>
                            <w:r w:rsidRPr="00720D50">
                              <w:rPr>
                                <w:rFonts w:ascii="Arial" w:hAnsi="Arial" w:cs="Arial"/>
                                <w:sz w:val="20"/>
                                <w:szCs w:val="20"/>
                              </w:rPr>
                              <w:t xml:space="preserve"> global searching.  When </w:t>
                            </w:r>
                            <w:r>
                              <w:rPr>
                                <w:rFonts w:ascii="Arial" w:hAnsi="Arial" w:cs="Arial"/>
                                <w:sz w:val="20"/>
                                <w:szCs w:val="20"/>
                              </w:rPr>
                              <w:t>the request contains</w:t>
                            </w:r>
                            <w:r w:rsidRPr="00720D50">
                              <w:rPr>
                                <w:rFonts w:ascii="Arial" w:hAnsi="Arial" w:cs="Arial"/>
                                <w:sz w:val="20"/>
                                <w:szCs w:val="20"/>
                              </w:rPr>
                              <w:t xml:space="preserve"> partial information, </w:t>
                            </w:r>
                            <w:r>
                              <w:rPr>
                                <w:rFonts w:ascii="Arial" w:hAnsi="Arial" w:cs="Arial"/>
                                <w:sz w:val="20"/>
                                <w:szCs w:val="20"/>
                              </w:rPr>
                              <w:t>the search will return</w:t>
                            </w:r>
                            <w:r w:rsidRPr="00720D50">
                              <w:rPr>
                                <w:rFonts w:ascii="Arial" w:hAnsi="Arial" w:cs="Arial"/>
                                <w:sz w:val="20"/>
                                <w:szCs w:val="20"/>
                              </w:rPr>
                              <w:t xml:space="preserve"> all instances </w:t>
                            </w:r>
                            <w:r>
                              <w:rPr>
                                <w:rFonts w:ascii="Arial" w:hAnsi="Arial" w:cs="Arial"/>
                                <w:sz w:val="20"/>
                                <w:szCs w:val="20"/>
                              </w:rPr>
                              <w:t xml:space="preserve">found </w:t>
                            </w:r>
                            <w:r w:rsidRPr="00720D50">
                              <w:rPr>
                                <w:rFonts w:ascii="Arial" w:hAnsi="Arial" w:cs="Arial"/>
                                <w:sz w:val="20"/>
                                <w:szCs w:val="20"/>
                              </w:rPr>
                              <w:t xml:space="preserve">in </w:t>
                            </w:r>
                            <w:r>
                              <w:rPr>
                                <w:rFonts w:ascii="Arial" w:hAnsi="Arial" w:cs="Arial"/>
                                <w:sz w:val="20"/>
                                <w:szCs w:val="20"/>
                              </w:rPr>
                              <w:t xml:space="preserve">identification codes, </w:t>
                            </w:r>
                            <w:r w:rsidRPr="00720D50">
                              <w:rPr>
                                <w:rFonts w:ascii="Arial" w:hAnsi="Arial" w:cs="Arial"/>
                                <w:sz w:val="20"/>
                                <w:szCs w:val="20"/>
                              </w:rPr>
                              <w:t xml:space="preserve">company names, </w:t>
                            </w:r>
                            <w:r w:rsidRPr="00990957">
                              <w:rPr>
                                <w:rStyle w:val="NoCheckChar"/>
                                <w:rFonts w:ascii="Arial" w:hAnsi="Arial" w:cs="Arial"/>
                                <w:sz w:val="20"/>
                                <w:szCs w:val="20"/>
                              </w:rPr>
                              <w:t>point</w:t>
                            </w:r>
                            <w:r w:rsidRPr="00720D50">
                              <w:rPr>
                                <w:rFonts w:ascii="Arial" w:hAnsi="Arial" w:cs="Arial"/>
                                <w:sz w:val="20"/>
                                <w:szCs w:val="20"/>
                              </w:rPr>
                              <w:t xml:space="preserve"> of contact names, street addresses, cities, states, and zip codes.</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a:graphicData>
                </a:graphic>
              </wp:inline>
            </w:drawing>
          </mc:Choice>
          <mc:Fallback>
            <w:pict>
              <v:shape w14:anchorId="138EFFF0" id="Text Box 22" o:spid="_x0000_s1042" type="#_x0000_t202" style="width:409.8pt;height:5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" filled="f" stroked="f" strokeweight=".5pt">
                <v:textbox inset=",7.2pt,,0">
                  <w:txbxContent>
                    <w:p w14:paraId="6FE82824" w14:textId="49314C38" w:rsidR="003864C8" w:rsidRPr="00A00EFE" w:rsidRDefault="003864C8" w:rsidP="008D3DC2">
                      <w:pPr>
                        <w:pBdr>
                          <w:bottom w:val="single" w:sz="8" w:space="8" w:color="009999"/>
                        </w:pBdr>
                        <w:rPr>
                          <w:rFonts w:ascii="Arial" w:hAnsi="Arial" w:cs="Arial"/>
                          <w:sz w:val="20"/>
                          <w:szCs w:val="20"/>
                        </w:rPr>
                      </w:pPr>
                      <w:r>
                        <w:rPr>
                          <w:rFonts w:ascii="Arial" w:hAnsi="Arial" w:cs="Arial"/>
                          <w:sz w:val="20"/>
                          <w:szCs w:val="20"/>
                        </w:rPr>
                        <w:t>HDS</w:t>
                      </w:r>
                      <w:r w:rsidRPr="00720D50">
                        <w:rPr>
                          <w:rFonts w:ascii="Arial" w:hAnsi="Arial" w:cs="Arial"/>
                          <w:sz w:val="20"/>
                          <w:szCs w:val="20"/>
                        </w:rPr>
                        <w:t xml:space="preserve"> </w:t>
                      </w:r>
                      <w:r>
                        <w:rPr>
                          <w:rFonts w:ascii="Arial" w:hAnsi="Arial" w:cs="Arial"/>
                          <w:sz w:val="20"/>
                          <w:szCs w:val="20"/>
                        </w:rPr>
                        <w:t>applies</w:t>
                      </w:r>
                      <w:r w:rsidRPr="00720D50">
                        <w:rPr>
                          <w:rFonts w:ascii="Arial" w:hAnsi="Arial" w:cs="Arial"/>
                          <w:sz w:val="20"/>
                          <w:szCs w:val="20"/>
                        </w:rPr>
                        <w:t xml:space="preserve"> global searching.  When </w:t>
                      </w:r>
                      <w:r>
                        <w:rPr>
                          <w:rFonts w:ascii="Arial" w:hAnsi="Arial" w:cs="Arial"/>
                          <w:sz w:val="20"/>
                          <w:szCs w:val="20"/>
                        </w:rPr>
                        <w:t>the request contains</w:t>
                      </w:r>
                      <w:r w:rsidRPr="00720D50">
                        <w:rPr>
                          <w:rFonts w:ascii="Arial" w:hAnsi="Arial" w:cs="Arial"/>
                          <w:sz w:val="20"/>
                          <w:szCs w:val="20"/>
                        </w:rPr>
                        <w:t xml:space="preserve"> partial information, </w:t>
                      </w:r>
                      <w:r>
                        <w:rPr>
                          <w:rFonts w:ascii="Arial" w:hAnsi="Arial" w:cs="Arial"/>
                          <w:sz w:val="20"/>
                          <w:szCs w:val="20"/>
                        </w:rPr>
                        <w:t>the search will return</w:t>
                      </w:r>
                      <w:r w:rsidRPr="00720D50">
                        <w:rPr>
                          <w:rFonts w:ascii="Arial" w:hAnsi="Arial" w:cs="Arial"/>
                          <w:sz w:val="20"/>
                          <w:szCs w:val="20"/>
                        </w:rPr>
                        <w:t xml:space="preserve"> all instances </w:t>
                      </w:r>
                      <w:r>
                        <w:rPr>
                          <w:rFonts w:ascii="Arial" w:hAnsi="Arial" w:cs="Arial"/>
                          <w:sz w:val="20"/>
                          <w:szCs w:val="20"/>
                        </w:rPr>
                        <w:t xml:space="preserve">found </w:t>
                      </w:r>
                      <w:r w:rsidRPr="00720D50">
                        <w:rPr>
                          <w:rFonts w:ascii="Arial" w:hAnsi="Arial" w:cs="Arial"/>
                          <w:sz w:val="20"/>
                          <w:szCs w:val="20"/>
                        </w:rPr>
                        <w:t xml:space="preserve">in </w:t>
                      </w:r>
                      <w:r>
                        <w:rPr>
                          <w:rFonts w:ascii="Arial" w:hAnsi="Arial" w:cs="Arial"/>
                          <w:sz w:val="20"/>
                          <w:szCs w:val="20"/>
                        </w:rPr>
                        <w:t xml:space="preserve">identification codes, </w:t>
                      </w:r>
                      <w:r w:rsidRPr="00720D50">
                        <w:rPr>
                          <w:rFonts w:ascii="Arial" w:hAnsi="Arial" w:cs="Arial"/>
                          <w:sz w:val="20"/>
                          <w:szCs w:val="20"/>
                        </w:rPr>
                        <w:t xml:space="preserve">company names, </w:t>
                      </w:r>
                      <w:r w:rsidRPr="00990957">
                        <w:rPr>
                          <w:rStyle w:val="NoCheckChar"/>
                          <w:rFonts w:ascii="Arial" w:hAnsi="Arial" w:cs="Arial"/>
                          <w:sz w:val="20"/>
                          <w:szCs w:val="20"/>
                        </w:rPr>
                        <w:t>point</w:t>
                      </w:r>
                      <w:r w:rsidRPr="00720D50">
                        <w:rPr>
                          <w:rFonts w:ascii="Arial" w:hAnsi="Arial" w:cs="Arial"/>
                          <w:sz w:val="20"/>
                          <w:szCs w:val="20"/>
                        </w:rPr>
                        <w:t xml:space="preserve"> of contact names, street addresses, cities, states, and zip codes.</w:t>
                      </w:r>
                    </w:p>
                  </w:txbxContent>
                </v:textbox>
                <w10:anchorlock/>
              </v:shape>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7200"/>
      </w:tblGrid>
      <w:tr w:rsidR="008B0DCC" w:rsidRPr="008B0DCC" w14:paraId="0A35DC0A" w14:textId="77777777" w:rsidTr="00F02CD9">
        <w:trPr>
          <w:divId w:val="1453354881"/>
        </w:trPr>
        <w:tc>
          <w:tcPr>
            <w:tcW w:w="2160" w:type="dxa"/>
          </w:tcPr>
          <w:p w14:paraId="35E71467" w14:textId="77777777" w:rsidR="008B0DCC" w:rsidRPr="008B0DCC" w:rsidRDefault="008B0DCC" w:rsidP="008B0DCC">
            <w:pPr>
              <w:keepNext/>
              <w:spacing w:after="0"/>
              <w:ind w:left="720"/>
              <w:rPr>
                <w:rFonts w:ascii="Calibri" w:eastAsia="Times New Roman" w:hAnsi="Calibri" w:cs="Arial"/>
                <w:b/>
                <w:color w:val="767171" w:themeColor="background2" w:themeShade="80"/>
                <w:szCs w:val="20"/>
              </w:rPr>
            </w:pPr>
            <w:r w:rsidRPr="008B0DCC">
              <w:rPr>
                <w:rFonts w:ascii="Calibri" w:eastAsia="Times New Roman" w:hAnsi="Calibri" w:cs="Arial"/>
                <w:b/>
                <w:color w:val="767171" w:themeColor="background2" w:themeShade="80"/>
                <w:szCs w:val="20"/>
              </w:rPr>
              <w:t xml:space="preserve">Search facets </w:t>
            </w:r>
          </w:p>
          <w:p w14:paraId="7D069559" w14:textId="77777777" w:rsidR="008B0DCC" w:rsidRPr="008B0DCC" w:rsidRDefault="008B0DCC" w:rsidP="008B0DCC">
            <w:pPr>
              <w:keepNext/>
              <w:spacing w:after="0"/>
              <w:ind w:left="720"/>
              <w:rPr>
                <w:rFonts w:ascii="Calibri" w:eastAsia="Times New Roman" w:hAnsi="Calibri" w:cs="Arial"/>
                <w:b/>
                <w:color w:val="767171" w:themeColor="background2" w:themeShade="80"/>
                <w:szCs w:val="20"/>
              </w:rPr>
            </w:pPr>
          </w:p>
        </w:tc>
        <w:tc>
          <w:tcPr>
            <w:tcW w:w="7200" w:type="dxa"/>
          </w:tcPr>
          <w:p w14:paraId="009C60AF" w14:textId="77777777" w:rsidR="008B0DCC" w:rsidRPr="008B0DCC" w:rsidRDefault="008B0DCC" w:rsidP="00F02CD9">
            <w:pPr>
              <w:keepNext/>
              <w:spacing w:after="240"/>
              <w:rPr>
                <w:rFonts w:ascii="Calibri" w:eastAsia="Times New Roman" w:hAnsi="Calibri" w:cs="Arial"/>
                <w:szCs w:val="20"/>
              </w:rPr>
            </w:pPr>
            <w:r w:rsidRPr="008B0DCC">
              <w:rPr>
                <w:rFonts w:ascii="Calibri" w:eastAsia="Times New Roman" w:hAnsi="Calibri" w:cs="Arial"/>
                <w:szCs w:val="20"/>
              </w:rPr>
              <w:t>When multiple records return, a set of filters (facets) is available to further narrow the results.  Facets are common characteristics found within the set of results that can be used to group items on the list.  The facets appear in the left column of the results screen.</w:t>
            </w:r>
          </w:p>
        </w:tc>
      </w:tr>
      <w:tr w:rsidR="008B0DCC" w:rsidRPr="008B0DCC" w14:paraId="48C32143" w14:textId="77777777" w:rsidTr="00F02CD9">
        <w:trPr>
          <w:divId w:val="1453354881"/>
        </w:trPr>
        <w:tc>
          <w:tcPr>
            <w:tcW w:w="2160" w:type="dxa"/>
          </w:tcPr>
          <w:p w14:paraId="4F472388" w14:textId="77777777" w:rsidR="008B0DCC" w:rsidRPr="008B0DCC" w:rsidRDefault="008B0DCC" w:rsidP="008B0DCC">
            <w:pPr>
              <w:keepNext/>
              <w:spacing w:after="0"/>
              <w:ind w:left="720"/>
              <w:rPr>
                <w:rFonts w:ascii="Calibri" w:eastAsia="Times New Roman" w:hAnsi="Calibri" w:cs="Arial"/>
                <w:b/>
                <w:color w:val="767171" w:themeColor="background2" w:themeShade="80"/>
                <w:szCs w:val="20"/>
              </w:rPr>
            </w:pPr>
            <w:r w:rsidRPr="008B0DCC">
              <w:rPr>
                <w:rFonts w:ascii="Calibri" w:eastAsia="Times New Roman" w:hAnsi="Calibri" w:cs="Arial"/>
                <w:b/>
                <w:color w:val="767171" w:themeColor="background2" w:themeShade="80"/>
                <w:szCs w:val="20"/>
              </w:rPr>
              <w:t>Sort the list of results</w:t>
            </w:r>
          </w:p>
          <w:p w14:paraId="772AEAB6" w14:textId="77777777" w:rsidR="008B0DCC" w:rsidRPr="008B0DCC" w:rsidRDefault="008B0DCC" w:rsidP="008B0DCC">
            <w:pPr>
              <w:keepNext/>
              <w:spacing w:after="0"/>
              <w:ind w:left="720"/>
              <w:rPr>
                <w:rFonts w:ascii="Calibri" w:eastAsia="Times New Roman" w:hAnsi="Calibri" w:cs="Arial"/>
                <w:b/>
                <w:color w:val="767171" w:themeColor="background2" w:themeShade="80"/>
                <w:szCs w:val="20"/>
              </w:rPr>
            </w:pPr>
          </w:p>
        </w:tc>
        <w:tc>
          <w:tcPr>
            <w:tcW w:w="7200" w:type="dxa"/>
          </w:tcPr>
          <w:p w14:paraId="447B4998" w14:textId="77777777" w:rsidR="008B0DCC" w:rsidRPr="008B0DCC" w:rsidRDefault="008B0DCC" w:rsidP="00F02CD9">
            <w:pPr>
              <w:keepNext/>
              <w:spacing w:after="0"/>
              <w:rPr>
                <w:rFonts w:ascii="Calibri" w:eastAsia="Times New Roman" w:hAnsi="Calibri" w:cs="Arial"/>
                <w:szCs w:val="20"/>
              </w:rPr>
            </w:pPr>
            <w:r w:rsidRPr="008B0DCC">
              <w:rPr>
                <w:rFonts w:ascii="Calibri" w:eastAsia="Times New Roman" w:hAnsi="Calibri" w:cs="Arial"/>
                <w:szCs w:val="20"/>
              </w:rPr>
              <w:t xml:space="preserve">To re-order (sort) the list of results, click the  </w:t>
            </w:r>
            <w:r w:rsidRPr="008B0DCC">
              <w:rPr>
                <w:rFonts w:ascii="Calibri" w:eastAsia="Times New Roman" w:hAnsi="Calibri" w:cs="Arial"/>
                <w:noProof/>
                <w:szCs w:val="20"/>
              </w:rPr>
              <w:drawing>
                <wp:inline distT="0" distB="0" distL="0" distR="0" wp14:anchorId="00DFE767" wp14:editId="28BD08A7">
                  <wp:extent cx="152413" cy="990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
                          <pic:cNvPicPr/>
                        </pic:nvPicPr>
                        <pic:blipFill>
                          <a:blip r:embed="rId90">
                            <a:extLst>
                              <a:ext uri="{28A0092B-C50C-407E-A947-70E740481C1C}">
                                <a14:useLocalDpi xmlns:a14="http://schemas.microsoft.com/office/drawing/2010/main" val="0"/>
                              </a:ext>
                            </a:extLst>
                          </a:blip>
                          <a:stretch>
                            <a:fillRect/>
                          </a:stretch>
                        </pic:blipFill>
                        <pic:spPr>
                          <a:xfrm>
                            <a:off x="0" y="0"/>
                            <a:ext cx="152413" cy="99069"/>
                          </a:xfrm>
                          <a:prstGeom prst="rect">
                            <a:avLst/>
                          </a:prstGeom>
                        </pic:spPr>
                      </pic:pic>
                    </a:graphicData>
                  </a:graphic>
                </wp:inline>
              </w:drawing>
            </w:r>
            <w:r w:rsidRPr="008B0DCC">
              <w:rPr>
                <w:rFonts w:ascii="Calibri" w:eastAsia="Times New Roman" w:hAnsi="Calibri" w:cs="Arial"/>
                <w:szCs w:val="20"/>
              </w:rPr>
              <w:t xml:space="preserve">  </w:t>
            </w:r>
            <w:r w:rsidRPr="00F02CD9">
              <w:rPr>
                <w:rFonts w:ascii="Calibri" w:eastAsia="Times New Roman" w:hAnsi="Calibri" w:cs="Arial"/>
                <w:b/>
                <w:szCs w:val="20"/>
              </w:rPr>
              <w:t>Disclosure</w:t>
            </w:r>
            <w:r w:rsidRPr="008B0DCC">
              <w:rPr>
                <w:rFonts w:ascii="Calibri" w:eastAsia="Times New Roman" w:hAnsi="Calibri" w:cs="Arial"/>
                <w:szCs w:val="20"/>
              </w:rPr>
              <w:t xml:space="preserve"> (down arrow) button in a column heading and select </w:t>
            </w:r>
            <w:r w:rsidRPr="008B0DCC">
              <w:rPr>
                <w:rFonts w:ascii="Calibri" w:eastAsia="Times New Roman" w:hAnsi="Calibri" w:cs="Arial"/>
                <w:i/>
                <w:szCs w:val="20"/>
              </w:rPr>
              <w:t>ascending</w:t>
            </w:r>
            <w:r w:rsidRPr="008B0DCC">
              <w:rPr>
                <w:rFonts w:ascii="Calibri" w:eastAsia="Times New Roman" w:hAnsi="Calibri" w:cs="Arial"/>
                <w:szCs w:val="20"/>
              </w:rPr>
              <w:t xml:space="preserve"> or </w:t>
            </w:r>
            <w:r w:rsidRPr="008B0DCC">
              <w:rPr>
                <w:rFonts w:ascii="Calibri" w:eastAsia="Times New Roman" w:hAnsi="Calibri" w:cs="Arial"/>
                <w:i/>
                <w:szCs w:val="20"/>
              </w:rPr>
              <w:t>descending</w:t>
            </w:r>
            <w:r w:rsidRPr="008B0DCC">
              <w:rPr>
                <w:rFonts w:ascii="Calibri" w:eastAsia="Times New Roman" w:hAnsi="Calibri" w:cs="Arial"/>
                <w:szCs w:val="20"/>
              </w:rPr>
              <w:t xml:space="preserve"> from the drop-down list.</w:t>
            </w:r>
          </w:p>
        </w:tc>
      </w:tr>
    </w:tbl>
    <w:p w14:paraId="5D2A9852" w14:textId="77777777" w:rsidR="008B0DCC" w:rsidRPr="00F02CD9" w:rsidRDefault="008B0DCC" w:rsidP="008B0DCC">
      <w:pPr>
        <w:keepNext/>
        <w:spacing w:after="0"/>
        <w:ind w:left="720"/>
        <w:divId w:val="1453354881"/>
        <w:rPr>
          <w:rFonts w:ascii="Calibri" w:eastAsia="Times New Roman" w:hAnsi="Calibri" w:cs="Arial"/>
          <w:szCs w:val="20"/>
        </w:rPr>
      </w:pPr>
    </w:p>
    <w:p w14:paraId="3F3A5FE5" w14:textId="2381A3DA" w:rsidR="008D3DC2" w:rsidRPr="008D3DC2" w:rsidRDefault="008D3DC2" w:rsidP="001A597C">
      <w:pPr>
        <w:numPr>
          <w:ilvl w:val="0"/>
          <w:numId w:val="102"/>
        </w:numPr>
        <w:contextualSpacing/>
        <w:divId w:val="1453354881"/>
        <w:rPr>
          <w:rFonts w:ascii="Calibri" w:eastAsia="Times New Roman" w:hAnsi="Calibri" w:cs="Arial"/>
          <w:color w:val="000000"/>
          <w:szCs w:val="20"/>
        </w:rPr>
      </w:pPr>
      <w:r w:rsidRPr="008D3DC2">
        <w:rPr>
          <w:rFonts w:ascii="Calibri" w:eastAsia="Times New Roman" w:hAnsi="Calibri" w:cs="Arial"/>
          <w:color w:val="000000"/>
          <w:szCs w:val="20"/>
        </w:rPr>
        <w:t xml:space="preserve">From the search results list, click to select the client and click </w:t>
      </w:r>
      <w:r w:rsidRPr="008D3DC2">
        <w:rPr>
          <w:rFonts w:ascii="Calibri" w:eastAsia="Times New Roman" w:hAnsi="Calibri" w:cs="Arial"/>
          <w:b/>
          <w:color w:val="000000"/>
          <w:szCs w:val="20"/>
        </w:rPr>
        <w:t>Add</w:t>
      </w:r>
      <w:r w:rsidRPr="008D3DC2">
        <w:rPr>
          <w:rFonts w:ascii="Calibri" w:eastAsia="Times New Roman" w:hAnsi="Calibri" w:cs="Arial"/>
          <w:color w:val="000000"/>
          <w:szCs w:val="20"/>
        </w:rPr>
        <w:t xml:space="preserve">.  The client information is associated to the </w:t>
      </w:r>
      <w:r w:rsidR="0079573E">
        <w:rPr>
          <w:rFonts w:ascii="Calibri" w:eastAsia="Times New Roman" w:hAnsi="Calibri" w:cs="Arial"/>
          <w:color w:val="000000"/>
          <w:szCs w:val="20"/>
        </w:rPr>
        <w:t>request</w:t>
      </w:r>
      <w:r w:rsidRPr="008D3DC2">
        <w:rPr>
          <w:rFonts w:ascii="Calibri" w:eastAsia="Times New Roman" w:hAnsi="Calibri" w:cs="Arial"/>
          <w:color w:val="000000"/>
          <w:szCs w:val="20"/>
        </w:rPr>
        <w:t xml:space="preserve"> and the search screen closes.</w:t>
      </w:r>
    </w:p>
    <w:p w14:paraId="3D7DAA22" w14:textId="77777777" w:rsidR="008D3DC2" w:rsidRPr="008D3DC2" w:rsidRDefault="008D3DC2" w:rsidP="001A597C">
      <w:pPr>
        <w:pStyle w:val="Heading5"/>
        <w:ind w:left="1440"/>
        <w:divId w:val="1453354881"/>
      </w:pPr>
      <w:r w:rsidRPr="008D3DC2">
        <w:t>If you are not an Administrator</w:t>
      </w:r>
    </w:p>
    <w:p w14:paraId="18F4C14E" w14:textId="77777777" w:rsidR="008D3DC2" w:rsidRPr="008D3DC2" w:rsidRDefault="008D3DC2" w:rsidP="001A597C">
      <w:pPr>
        <w:spacing w:after="240"/>
        <w:ind w:left="1440"/>
        <w:divId w:val="1453354881"/>
        <w:rPr>
          <w:rFonts w:ascii="Calibri" w:eastAsia="Times New Roman" w:hAnsi="Calibri" w:cs="Arial"/>
          <w:color w:val="000000"/>
          <w:szCs w:val="20"/>
        </w:rPr>
      </w:pPr>
      <w:r w:rsidRPr="008D3DC2">
        <w:rPr>
          <w:rFonts w:ascii="Calibri" w:eastAsia="Times New Roman" w:hAnsi="Calibri" w:cs="Arial"/>
          <w:color w:val="000000"/>
          <w:szCs w:val="20"/>
        </w:rPr>
        <w:t xml:space="preserve">You may have access to a specific group of clients.  The list of your authorized clients appears after clicking </w:t>
      </w:r>
      <w:r w:rsidRPr="008D3DC2">
        <w:rPr>
          <w:rFonts w:ascii="Calibri" w:eastAsia="Times New Roman" w:hAnsi="Calibri" w:cs="Arial"/>
          <w:b/>
          <w:i/>
          <w:color w:val="000000"/>
          <w:szCs w:val="20"/>
        </w:rPr>
        <w:t>Search Existing Clients</w:t>
      </w:r>
      <w:r w:rsidRPr="008D3DC2">
        <w:rPr>
          <w:rFonts w:ascii="Calibri" w:eastAsia="Times New Roman" w:hAnsi="Calibri" w:cs="Arial"/>
          <w:color w:val="000000"/>
          <w:szCs w:val="20"/>
        </w:rPr>
        <w:t xml:space="preserve">. </w:t>
      </w:r>
    </w:p>
    <w:p w14:paraId="00A896D8" w14:textId="3F77ACF9" w:rsidR="008D3DC2" w:rsidRPr="008D3DC2" w:rsidRDefault="008D3DC2" w:rsidP="001A597C">
      <w:pPr>
        <w:numPr>
          <w:ilvl w:val="0"/>
          <w:numId w:val="102"/>
        </w:numPr>
        <w:spacing w:after="240"/>
        <w:divId w:val="1453354881"/>
        <w:rPr>
          <w:rFonts w:ascii="Calibri" w:eastAsia="Times New Roman" w:hAnsi="Calibri" w:cs="Arial"/>
          <w:color w:val="000000"/>
          <w:szCs w:val="20"/>
        </w:rPr>
      </w:pPr>
      <w:r w:rsidRPr="008D3DC2">
        <w:rPr>
          <w:rFonts w:ascii="Calibri" w:eastAsia="Times New Roman" w:hAnsi="Calibri" w:cs="Arial"/>
          <w:color w:val="000000"/>
          <w:szCs w:val="20"/>
        </w:rPr>
        <w:t xml:space="preserve">Click a name to associate the client to the </w:t>
      </w:r>
      <w:r w:rsidR="004F7DE4">
        <w:rPr>
          <w:rFonts w:ascii="Calibri" w:eastAsia="Times New Roman" w:hAnsi="Calibri" w:cs="Arial"/>
          <w:color w:val="000000"/>
          <w:szCs w:val="20"/>
        </w:rPr>
        <w:t>request</w:t>
      </w:r>
      <w:r w:rsidRPr="008D3DC2">
        <w:rPr>
          <w:rFonts w:ascii="Calibri" w:eastAsia="Times New Roman" w:hAnsi="Calibri" w:cs="Arial"/>
          <w:color w:val="000000"/>
          <w:szCs w:val="20"/>
        </w:rPr>
        <w:t>.</w:t>
      </w:r>
    </w:p>
    <w:p w14:paraId="16AF6ABB" w14:textId="75183586" w:rsidR="00C90B0B" w:rsidRPr="008D3DC2" w:rsidRDefault="00C90B0B" w:rsidP="008D3DC2">
      <w:pPr>
        <w:spacing w:after="600"/>
        <w:ind w:left="900"/>
        <w:divId w:val="1453354881"/>
        <w:rPr>
          <w:rFonts w:ascii="Calibri" w:eastAsia="Times New Roman" w:hAnsi="Calibri" w:cs="Arial"/>
          <w:color w:val="000000"/>
          <w:szCs w:val="20"/>
        </w:rPr>
      </w:pPr>
      <w:r>
        <w:rPr>
          <w:rFonts w:ascii="Calibri" w:eastAsia="Times New Roman" w:hAnsi="Calibri" w:cs="Arial"/>
          <w:color w:val="000000"/>
          <w:szCs w:val="20"/>
        </w:rPr>
        <w:t xml:space="preserve">The new client will appear in the </w:t>
      </w:r>
      <w:r w:rsidRPr="001A597C">
        <w:rPr>
          <w:rFonts w:ascii="Calibri" w:eastAsia="Times New Roman" w:hAnsi="Calibri" w:cs="Arial"/>
          <w:b/>
          <w:i/>
          <w:color w:val="000000"/>
          <w:szCs w:val="20"/>
        </w:rPr>
        <w:t xml:space="preserve">Client Information </w:t>
      </w:r>
      <w:r w:rsidRPr="00C90B0B">
        <w:rPr>
          <w:rFonts w:ascii="Calibri" w:eastAsia="Times New Roman" w:hAnsi="Calibri" w:cs="Arial"/>
          <w:color w:val="000000"/>
          <w:szCs w:val="20"/>
        </w:rPr>
        <w:t>s</w:t>
      </w:r>
      <w:r>
        <w:rPr>
          <w:rFonts w:ascii="Calibri" w:eastAsia="Times New Roman" w:hAnsi="Calibri" w:cs="Arial"/>
          <w:color w:val="000000"/>
          <w:szCs w:val="20"/>
        </w:rPr>
        <w:t>ection.</w:t>
      </w:r>
    </w:p>
    <w:p w14:paraId="1148DC0C" w14:textId="77777777" w:rsidR="008D3DC2" w:rsidRPr="008D3DC2" w:rsidRDefault="008D3DC2" w:rsidP="00BA2E92">
      <w:pPr>
        <w:pStyle w:val="Heading4"/>
        <w:divId w:val="1453354881"/>
      </w:pPr>
      <w:r w:rsidRPr="008D3DC2">
        <w:t>Add Patient Information</w:t>
      </w:r>
    </w:p>
    <w:p w14:paraId="332E66BE" w14:textId="77777777" w:rsidR="008D3DC2" w:rsidRPr="008D3DC2" w:rsidRDefault="008D3DC2" w:rsidP="001A597C">
      <w:pPr>
        <w:numPr>
          <w:ilvl w:val="0"/>
          <w:numId w:val="102"/>
        </w:numPr>
        <w:spacing w:after="360"/>
        <w:divId w:val="1453354881"/>
        <w:rPr>
          <w:rFonts w:ascii="Calibri" w:eastAsia="Times New Roman" w:hAnsi="Calibri" w:cs="Arial"/>
          <w:color w:val="000000"/>
          <w:szCs w:val="20"/>
        </w:rPr>
      </w:pPr>
      <w:r w:rsidRPr="008D3DC2">
        <w:rPr>
          <w:rFonts w:ascii="Calibri" w:eastAsia="Times New Roman" w:hAnsi="Calibri" w:cs="Arial"/>
          <w:color w:val="000000"/>
          <w:szCs w:val="20"/>
        </w:rPr>
        <w:t xml:space="preserve">Enter at least the minimum patient information:  </w:t>
      </w:r>
      <w:r w:rsidRPr="008D3DC2">
        <w:rPr>
          <w:rFonts w:ascii="Calibri" w:eastAsia="Times New Roman" w:hAnsi="Calibri" w:cs="Arial"/>
          <w:i/>
          <w:color w:val="000000"/>
          <w:szCs w:val="20"/>
        </w:rPr>
        <w:t>First Name</w:t>
      </w:r>
      <w:r w:rsidRPr="008D3DC2">
        <w:rPr>
          <w:rFonts w:ascii="Calibri" w:eastAsia="Times New Roman" w:hAnsi="Calibri" w:cs="Arial"/>
          <w:color w:val="000000"/>
          <w:szCs w:val="20"/>
        </w:rPr>
        <w:t xml:space="preserve">, </w:t>
      </w:r>
      <w:r w:rsidRPr="008D3DC2">
        <w:rPr>
          <w:rFonts w:ascii="Calibri" w:eastAsia="Times New Roman" w:hAnsi="Calibri" w:cs="Arial"/>
          <w:i/>
          <w:color w:val="000000"/>
          <w:szCs w:val="20"/>
        </w:rPr>
        <w:t>Last Name</w:t>
      </w:r>
      <w:r w:rsidRPr="008D3DC2">
        <w:rPr>
          <w:rFonts w:ascii="Calibri" w:eastAsia="Times New Roman" w:hAnsi="Calibri" w:cs="Arial"/>
          <w:color w:val="000000"/>
          <w:szCs w:val="20"/>
        </w:rPr>
        <w:t xml:space="preserve">, and </w:t>
      </w:r>
      <w:r w:rsidRPr="008D3DC2">
        <w:rPr>
          <w:rFonts w:ascii="Calibri" w:eastAsia="Times New Roman" w:hAnsi="Calibri" w:cs="Arial"/>
          <w:i/>
          <w:color w:val="000000"/>
          <w:szCs w:val="20"/>
        </w:rPr>
        <w:t>Date of Birth</w:t>
      </w:r>
      <w:r w:rsidRPr="008D3DC2">
        <w:rPr>
          <w:rFonts w:ascii="Calibri" w:eastAsia="Times New Roman" w:hAnsi="Calibri" w:cs="Arial"/>
          <w:color w:val="000000"/>
          <w:szCs w:val="20"/>
        </w:rPr>
        <w:t xml:space="preserve">. </w:t>
      </w:r>
    </w:p>
    <w:p w14:paraId="16284B36" w14:textId="695C5A98" w:rsidR="008D3DC2" w:rsidRPr="008D3DC2" w:rsidRDefault="00B415CD" w:rsidP="008D3DC2">
      <w:pPr>
        <w:spacing w:after="360"/>
        <w:ind w:left="360"/>
        <w:divId w:val="1453354881"/>
        <w:rPr>
          <w:rFonts w:ascii="Calibri" w:eastAsia="Times New Roman" w:hAnsi="Calibri" w:cs="Arial"/>
          <w:color w:val="000000"/>
          <w:szCs w:val="20"/>
        </w:rPr>
      </w:pPr>
      <w:r>
        <w:rPr>
          <w:rFonts w:ascii="Calibri" w:eastAsia="Times New Roman" w:hAnsi="Calibri" w:cs="Arial"/>
          <w:noProof/>
          <w:color w:val="000000"/>
          <w:szCs w:val="20"/>
        </w:rPr>
        <w:drawing>
          <wp:inline distT="0" distB="0" distL="0" distR="0" wp14:anchorId="2112D55E" wp14:editId="745A0A7A">
            <wp:extent cx="4736592" cy="3072384"/>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
                    <pic:cNvPicPr/>
                  </pic:nvPicPr>
                  <pic:blipFill>
                    <a:blip r:embed="rId125">
                      <a:extLst>
                        <a:ext uri="{28A0092B-C50C-407E-A947-70E740481C1C}">
                          <a14:useLocalDpi xmlns:a14="http://schemas.microsoft.com/office/drawing/2010/main" val="0"/>
                        </a:ext>
                      </a:extLst>
                    </a:blip>
                    <a:stretch>
                      <a:fillRect/>
                    </a:stretch>
                  </pic:blipFill>
                  <pic:spPr>
                    <a:xfrm>
                      <a:off x="0" y="0"/>
                      <a:ext cx="4736592" cy="3072384"/>
                    </a:xfrm>
                    <a:prstGeom prst="rect">
                      <a:avLst/>
                    </a:prstGeom>
                  </pic:spPr>
                </pic:pic>
              </a:graphicData>
            </a:graphic>
          </wp:inline>
        </w:drawing>
      </w:r>
    </w:p>
    <w:p w14:paraId="22DA1556" w14:textId="428F0A0F" w:rsidR="008D3DC2" w:rsidRPr="008D3DC2" w:rsidRDefault="008D3DC2" w:rsidP="001A597C">
      <w:pPr>
        <w:numPr>
          <w:ilvl w:val="0"/>
          <w:numId w:val="102"/>
        </w:numPr>
        <w:spacing w:after="360"/>
        <w:divId w:val="1453354881"/>
        <w:rPr>
          <w:rFonts w:ascii="Calibri" w:eastAsia="Times New Roman" w:hAnsi="Calibri" w:cs="Arial"/>
          <w:color w:val="000000"/>
          <w:szCs w:val="20"/>
        </w:rPr>
      </w:pPr>
      <w:r w:rsidRPr="008D3DC2">
        <w:rPr>
          <w:rFonts w:ascii="Calibri" w:eastAsia="Times New Roman" w:hAnsi="Calibri" w:cs="Arial"/>
          <w:color w:val="000000"/>
          <w:szCs w:val="20"/>
        </w:rPr>
        <w:t xml:space="preserve">Click </w:t>
      </w:r>
      <w:r w:rsidRPr="008D3DC2">
        <w:rPr>
          <w:rFonts w:ascii="Calibri" w:eastAsia="Times New Roman" w:hAnsi="Calibri" w:cs="Arial"/>
          <w:b/>
          <w:color w:val="000000"/>
          <w:szCs w:val="20"/>
        </w:rPr>
        <w:t xml:space="preserve">Create </w:t>
      </w:r>
      <w:r w:rsidR="00B415CD">
        <w:rPr>
          <w:rFonts w:ascii="Calibri" w:eastAsia="Times New Roman" w:hAnsi="Calibri" w:cs="Arial"/>
          <w:b/>
          <w:color w:val="000000"/>
          <w:szCs w:val="20"/>
        </w:rPr>
        <w:t>Request</w:t>
      </w:r>
      <w:r w:rsidRPr="008D3DC2">
        <w:rPr>
          <w:rFonts w:ascii="Calibri" w:eastAsia="Times New Roman" w:hAnsi="Calibri" w:cs="Arial"/>
          <w:color w:val="000000"/>
          <w:szCs w:val="20"/>
        </w:rPr>
        <w:t xml:space="preserve">.  The </w:t>
      </w:r>
      <w:r w:rsidR="00B415CD">
        <w:rPr>
          <w:rFonts w:ascii="Calibri" w:eastAsia="Times New Roman" w:hAnsi="Calibri" w:cs="Arial"/>
          <w:color w:val="000000"/>
          <w:szCs w:val="20"/>
        </w:rPr>
        <w:t>request</w:t>
      </w:r>
      <w:r w:rsidR="00B415CD" w:rsidRPr="008D3DC2">
        <w:rPr>
          <w:rFonts w:ascii="Calibri" w:eastAsia="Times New Roman" w:hAnsi="Calibri" w:cs="Arial"/>
          <w:color w:val="000000"/>
          <w:szCs w:val="20"/>
        </w:rPr>
        <w:t xml:space="preserve"> </w:t>
      </w:r>
      <w:r w:rsidRPr="008D3DC2">
        <w:rPr>
          <w:rFonts w:ascii="Calibri" w:eastAsia="Times New Roman" w:hAnsi="Calibri" w:cs="Arial"/>
          <w:color w:val="000000"/>
          <w:szCs w:val="20"/>
        </w:rPr>
        <w:t xml:space="preserve">moves to the </w:t>
      </w:r>
      <w:r w:rsidRPr="008D3DC2">
        <w:rPr>
          <w:rFonts w:ascii="Calibri" w:eastAsia="Times New Roman" w:hAnsi="Calibri" w:cs="Arial"/>
          <w:b/>
          <w:i/>
          <w:color w:val="000000"/>
          <w:szCs w:val="20"/>
        </w:rPr>
        <w:t>Transcribe Queue</w:t>
      </w:r>
      <w:r w:rsidRPr="008D3DC2">
        <w:rPr>
          <w:rFonts w:ascii="Calibri" w:eastAsia="Times New Roman" w:hAnsi="Calibri" w:cs="Arial"/>
          <w:color w:val="000000"/>
          <w:szCs w:val="20"/>
        </w:rPr>
        <w:t xml:space="preserve">.  The queue opens, showing the new </w:t>
      </w:r>
      <w:r w:rsidR="004F7DE4">
        <w:rPr>
          <w:rFonts w:ascii="Calibri" w:eastAsia="Times New Roman" w:hAnsi="Calibri" w:cs="Arial"/>
          <w:color w:val="000000"/>
          <w:szCs w:val="20"/>
        </w:rPr>
        <w:t>request</w:t>
      </w:r>
      <w:r w:rsidR="004F7DE4" w:rsidRPr="008D3DC2">
        <w:rPr>
          <w:rFonts w:ascii="Calibri" w:eastAsia="Times New Roman" w:hAnsi="Calibri" w:cs="Arial"/>
          <w:color w:val="000000"/>
          <w:szCs w:val="20"/>
        </w:rPr>
        <w:t xml:space="preserve"> </w:t>
      </w:r>
      <w:r w:rsidRPr="008D3DC2">
        <w:rPr>
          <w:rFonts w:ascii="Calibri" w:eastAsia="Times New Roman" w:hAnsi="Calibri" w:cs="Arial"/>
          <w:color w:val="000000"/>
          <w:szCs w:val="20"/>
        </w:rPr>
        <w:t xml:space="preserve">and the </w:t>
      </w:r>
      <w:r w:rsidR="004F7DE4">
        <w:rPr>
          <w:rFonts w:ascii="Calibri" w:eastAsia="Times New Roman" w:hAnsi="Calibri" w:cs="Arial"/>
          <w:color w:val="000000"/>
          <w:szCs w:val="20"/>
        </w:rPr>
        <w:t>request</w:t>
      </w:r>
      <w:r w:rsidR="004F7DE4" w:rsidRPr="008D3DC2">
        <w:rPr>
          <w:rFonts w:ascii="Calibri" w:eastAsia="Times New Roman" w:hAnsi="Calibri" w:cs="Arial"/>
          <w:color w:val="000000"/>
          <w:szCs w:val="20"/>
        </w:rPr>
        <w:t xml:space="preserve"> </w:t>
      </w:r>
      <w:r w:rsidRPr="008D3DC2">
        <w:rPr>
          <w:rFonts w:ascii="Calibri" w:eastAsia="Times New Roman" w:hAnsi="Calibri" w:cs="Arial"/>
          <w:color w:val="000000"/>
          <w:szCs w:val="20"/>
        </w:rPr>
        <w:t>number.</w:t>
      </w:r>
    </w:p>
    <w:p w14:paraId="237138FE" w14:textId="0481C362" w:rsidR="008D3DC2" w:rsidRPr="008D3DC2" w:rsidRDefault="00AC534B" w:rsidP="00AC534B">
      <w:pPr>
        <w:spacing w:after="360"/>
        <w:ind w:left="810"/>
        <w:divId w:val="1453354881"/>
        <w:rPr>
          <w:rFonts w:ascii="Calibri" w:eastAsia="Times New Roman" w:hAnsi="Calibri" w:cs="Arial"/>
          <w:color w:val="000000"/>
          <w:szCs w:val="20"/>
        </w:rPr>
      </w:pPr>
      <w:r>
        <w:rPr>
          <w:rFonts w:ascii="Calibri" w:eastAsia="Times New Roman" w:hAnsi="Calibri" w:cs="Arial"/>
          <w:noProof/>
          <w:color w:val="000000"/>
          <w:szCs w:val="20"/>
        </w:rPr>
        <w:drawing>
          <wp:inline distT="0" distB="0" distL="0" distR="0" wp14:anchorId="3F82C8E2" wp14:editId="03031A1B">
            <wp:extent cx="4700016" cy="1847088"/>
            <wp:effectExtent l="0" t="0" r="5715" b="127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
                    <pic:cNvPicPr/>
                  </pic:nvPicPr>
                  <pic:blipFill>
                    <a:blip r:embed="rId126">
                      <a:extLst>
                        <a:ext uri="{28A0092B-C50C-407E-A947-70E740481C1C}">
                          <a14:useLocalDpi xmlns:a14="http://schemas.microsoft.com/office/drawing/2010/main" val="0"/>
                        </a:ext>
                      </a:extLst>
                    </a:blip>
                    <a:stretch>
                      <a:fillRect/>
                    </a:stretch>
                  </pic:blipFill>
                  <pic:spPr>
                    <a:xfrm>
                      <a:off x="0" y="0"/>
                      <a:ext cx="4700016" cy="1847088"/>
                    </a:xfrm>
                    <a:prstGeom prst="rect">
                      <a:avLst/>
                    </a:prstGeom>
                  </pic:spPr>
                </pic:pic>
              </a:graphicData>
            </a:graphic>
          </wp:inline>
        </w:drawing>
      </w:r>
    </w:p>
    <w:p w14:paraId="49A43D51" w14:textId="7BE3B154" w:rsidR="008D3DC2" w:rsidRPr="008D3DC2" w:rsidRDefault="008D3DC2" w:rsidP="008D3DC2">
      <w:pPr>
        <w:ind w:left="360"/>
        <w:divId w:val="1453354881"/>
        <w:rPr>
          <w:rFonts w:ascii="Calibri" w:eastAsia="Times New Roman" w:hAnsi="Calibri" w:cs="Arial"/>
          <w:color w:val="000000"/>
          <w:szCs w:val="20"/>
        </w:rPr>
      </w:pPr>
      <w:r w:rsidRPr="008D3DC2">
        <w:rPr>
          <w:rFonts w:ascii="Calibri" w:eastAsia="Times New Roman" w:hAnsi="Calibri" w:cs="Arial"/>
          <w:color w:val="000000"/>
          <w:szCs w:val="20"/>
        </w:rPr>
        <w:t xml:space="preserve">To return to the </w:t>
      </w:r>
      <w:r w:rsidR="00AC534B">
        <w:rPr>
          <w:rFonts w:ascii="Calibri" w:eastAsia="Times New Roman" w:hAnsi="Calibri" w:cs="Arial"/>
          <w:color w:val="000000"/>
          <w:szCs w:val="20"/>
        </w:rPr>
        <w:t>request</w:t>
      </w:r>
      <w:r w:rsidR="00AC534B" w:rsidRPr="008D3DC2">
        <w:rPr>
          <w:rFonts w:ascii="Calibri" w:eastAsia="Times New Roman" w:hAnsi="Calibri" w:cs="Arial"/>
          <w:color w:val="000000"/>
          <w:szCs w:val="20"/>
        </w:rPr>
        <w:t xml:space="preserve"> </w:t>
      </w:r>
      <w:r w:rsidRPr="008D3DC2">
        <w:rPr>
          <w:rFonts w:ascii="Calibri" w:eastAsia="Times New Roman" w:hAnsi="Calibri" w:cs="Arial"/>
          <w:color w:val="000000"/>
          <w:szCs w:val="20"/>
        </w:rPr>
        <w:t xml:space="preserve">page, click any column </w:t>
      </w:r>
      <w:r w:rsidR="0070677C">
        <w:rPr>
          <w:rFonts w:ascii="Calibri" w:eastAsia="Times New Roman" w:hAnsi="Calibri" w:cs="Arial"/>
          <w:color w:val="000000"/>
          <w:szCs w:val="20"/>
        </w:rPr>
        <w:t>in</w:t>
      </w:r>
      <w:r w:rsidR="0070677C" w:rsidRPr="008D3DC2">
        <w:rPr>
          <w:rFonts w:ascii="Calibri" w:eastAsia="Times New Roman" w:hAnsi="Calibri" w:cs="Arial"/>
          <w:color w:val="000000"/>
          <w:szCs w:val="20"/>
        </w:rPr>
        <w:t xml:space="preserve"> the </w:t>
      </w:r>
      <w:r w:rsidR="0070677C">
        <w:rPr>
          <w:rFonts w:ascii="Calibri" w:eastAsia="Times New Roman" w:hAnsi="Calibri" w:cs="Arial"/>
          <w:color w:val="000000"/>
          <w:szCs w:val="20"/>
        </w:rPr>
        <w:t xml:space="preserve">row </w:t>
      </w:r>
      <w:r w:rsidR="00D63EA6">
        <w:rPr>
          <w:rFonts w:ascii="Calibri" w:eastAsia="Times New Roman" w:hAnsi="Calibri" w:cs="Arial"/>
          <w:color w:val="000000"/>
          <w:szCs w:val="20"/>
        </w:rPr>
        <w:t>of</w:t>
      </w:r>
      <w:r w:rsidR="0070677C">
        <w:rPr>
          <w:rFonts w:ascii="Calibri" w:eastAsia="Times New Roman" w:hAnsi="Calibri" w:cs="Arial"/>
          <w:color w:val="000000"/>
          <w:szCs w:val="20"/>
        </w:rPr>
        <w:t xml:space="preserve"> </w:t>
      </w:r>
      <w:r w:rsidR="00AC534B">
        <w:rPr>
          <w:rFonts w:ascii="Calibri" w:eastAsia="Times New Roman" w:hAnsi="Calibri" w:cs="Arial"/>
          <w:color w:val="000000"/>
          <w:szCs w:val="20"/>
        </w:rPr>
        <w:t xml:space="preserve">request </w:t>
      </w:r>
      <w:r w:rsidR="00D63EA6">
        <w:rPr>
          <w:rFonts w:ascii="Calibri" w:eastAsia="Times New Roman" w:hAnsi="Calibri" w:cs="Arial"/>
          <w:color w:val="000000"/>
          <w:szCs w:val="20"/>
        </w:rPr>
        <w:t>details</w:t>
      </w:r>
      <w:r w:rsidRPr="008D3DC2">
        <w:rPr>
          <w:rFonts w:ascii="Calibri" w:eastAsia="Times New Roman" w:hAnsi="Calibri" w:cs="Arial"/>
          <w:color w:val="000000"/>
          <w:szCs w:val="20"/>
        </w:rPr>
        <w:t xml:space="preserve">.  </w:t>
      </w:r>
      <w:r w:rsidR="000E1527">
        <w:rPr>
          <w:rFonts w:ascii="Calibri" w:eastAsia="Times New Roman" w:hAnsi="Calibri" w:cs="Arial"/>
          <w:color w:val="000000"/>
          <w:szCs w:val="20"/>
        </w:rPr>
        <w:t xml:space="preserve">Every column is a hyper-link that opens the respective </w:t>
      </w:r>
      <w:r w:rsidR="00AC534B">
        <w:rPr>
          <w:rFonts w:ascii="Calibri" w:eastAsia="Times New Roman" w:hAnsi="Calibri" w:cs="Arial"/>
          <w:color w:val="000000"/>
          <w:szCs w:val="20"/>
        </w:rPr>
        <w:t xml:space="preserve">request </w:t>
      </w:r>
      <w:r w:rsidR="000E1527">
        <w:rPr>
          <w:rFonts w:ascii="Calibri" w:eastAsia="Times New Roman" w:hAnsi="Calibri" w:cs="Arial"/>
          <w:color w:val="000000"/>
          <w:szCs w:val="20"/>
        </w:rPr>
        <w:t xml:space="preserve">page. </w:t>
      </w:r>
      <w:r w:rsidRPr="008D3DC2">
        <w:rPr>
          <w:rFonts w:ascii="Calibri" w:eastAsia="Times New Roman" w:hAnsi="Calibri" w:cs="Arial"/>
          <w:color w:val="000000"/>
          <w:szCs w:val="20"/>
        </w:rPr>
        <w:t xml:space="preserve"> You can continue to add or to revise </w:t>
      </w:r>
      <w:r w:rsidR="00AC534B">
        <w:rPr>
          <w:rFonts w:ascii="Calibri" w:eastAsia="Times New Roman" w:hAnsi="Calibri" w:cs="Arial"/>
          <w:color w:val="000000"/>
          <w:szCs w:val="20"/>
        </w:rPr>
        <w:t>requests</w:t>
      </w:r>
      <w:r w:rsidR="00AC534B" w:rsidRPr="008D3DC2">
        <w:rPr>
          <w:rFonts w:ascii="Calibri" w:eastAsia="Times New Roman" w:hAnsi="Calibri" w:cs="Arial"/>
          <w:color w:val="000000"/>
          <w:szCs w:val="20"/>
        </w:rPr>
        <w:t xml:space="preserve"> </w:t>
      </w:r>
      <w:r w:rsidRPr="008D3DC2">
        <w:rPr>
          <w:rFonts w:ascii="Calibri" w:eastAsia="Times New Roman" w:hAnsi="Calibri" w:cs="Arial"/>
          <w:color w:val="000000"/>
          <w:szCs w:val="20"/>
        </w:rPr>
        <w:t>until complete.</w:t>
      </w:r>
    </w:p>
    <w:p w14:paraId="3CD12C7C" w14:textId="77777777" w:rsidR="008D3DC2" w:rsidRPr="008D3DC2" w:rsidRDefault="008D3DC2" w:rsidP="008D3DC2">
      <w:pPr>
        <w:divId w:val="1453354881"/>
        <w:rPr>
          <w:rFonts w:eastAsia="Times New Roman"/>
          <w:b/>
          <w:color w:val="767171" w:themeColor="background2" w:themeShade="80"/>
        </w:rPr>
      </w:pPr>
    </w:p>
    <w:p w14:paraId="3FA465A4" w14:textId="6916F0FA" w:rsidR="008D3DC2" w:rsidRPr="008D3DC2" w:rsidRDefault="008D3DC2" w:rsidP="00BA2E92">
      <w:pPr>
        <w:pStyle w:val="Heading2"/>
        <w:divId w:val="1453354881"/>
      </w:pPr>
      <w:bookmarkStart w:id="200" w:name="_Toc457578102"/>
      <w:r w:rsidRPr="008D3DC2">
        <w:t xml:space="preserve">Batch – Group of </w:t>
      </w:r>
      <w:bookmarkEnd w:id="200"/>
      <w:r w:rsidR="00AC534B">
        <w:t>Requests</w:t>
      </w:r>
    </w:p>
    <w:p w14:paraId="20DC2131" w14:textId="2766F4E1" w:rsidR="008D3DC2" w:rsidRPr="008D3DC2" w:rsidRDefault="008D3DC2" w:rsidP="00493D47">
      <w:pPr>
        <w:spacing w:after="240"/>
        <w:divId w:val="1453354881"/>
      </w:pPr>
      <w:r w:rsidRPr="008D3DC2">
        <w:t xml:space="preserve">This section describes the steps for uploading a batch of two or more individual </w:t>
      </w:r>
      <w:r w:rsidR="00AC534B">
        <w:t>requests</w:t>
      </w:r>
      <w:r w:rsidRPr="008D3DC2">
        <w:t>.</w:t>
      </w:r>
    </w:p>
    <w:p w14:paraId="5EF77F21" w14:textId="77777777" w:rsidR="00493D47" w:rsidRDefault="00493D47" w:rsidP="00493D47">
      <w:pPr>
        <w:spacing w:after="0"/>
        <w:ind w:left="446"/>
        <w:divId w:val="1453354881"/>
        <w:rPr>
          <w:rFonts w:eastAsia="Times New Roman"/>
        </w:rPr>
      </w:pPr>
      <w:r w:rsidRPr="008D3DC2">
        <w:rPr>
          <w:b/>
          <w:i/>
        </w:rPr>
        <w:t>Quick Steps</w:t>
      </w:r>
    </w:p>
    <w:p w14:paraId="37F21BC2" w14:textId="57D4F8DE" w:rsidR="008D3DC2" w:rsidRPr="008D3DC2" w:rsidRDefault="003864C8" w:rsidP="00493D47">
      <w:pPr>
        <w:ind w:left="446"/>
        <w:divId w:val="1453354881"/>
        <w:rPr>
          <w:rFonts w:eastAsia="Times New Roman"/>
        </w:rPr>
      </w:pPr>
      <w:r>
        <w:rPr>
          <w:rFonts w:eastAsia="Times New Roman"/>
        </w:rPr>
        <w:pict w14:anchorId="526EF908">
          <v:rect id="_x0000_i1032" style="width:468pt;height:1.5pt" o:hralign="center" o:hrstd="t" o:hrnoshade="t" o:hr="t" fillcolor="#5a5a5a [2109]" stroked="f"/>
        </w:pic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0"/>
        <w:gridCol w:w="5660"/>
      </w:tblGrid>
      <w:tr w:rsidR="008D3DC2" w:rsidRPr="008D3DC2" w14:paraId="3DFC5D9B" w14:textId="77777777" w:rsidTr="00903118">
        <w:trPr>
          <w:divId w:val="1453354881"/>
          <w:trHeight w:val="783"/>
        </w:trPr>
        <w:tc>
          <w:tcPr>
            <w:tcW w:w="2610" w:type="dxa"/>
            <w:tcBorders>
              <w:right w:val="single" w:sz="12" w:space="0" w:color="767171" w:themeColor="background2" w:themeShade="80"/>
            </w:tcBorders>
          </w:tcPr>
          <w:p w14:paraId="02760332" w14:textId="77777777" w:rsidR="008D3DC2" w:rsidRPr="008D3DC2" w:rsidRDefault="008D3DC2" w:rsidP="0087017A">
            <w:pPr>
              <w:numPr>
                <w:ilvl w:val="0"/>
                <w:numId w:val="35"/>
              </w:numPr>
              <w:spacing w:after="0"/>
              <w:ind w:left="342"/>
              <w:contextualSpacing/>
              <w:rPr>
                <w:b/>
                <w:i/>
                <w:sz w:val="22"/>
                <w:szCs w:val="22"/>
              </w:rPr>
            </w:pPr>
            <w:r w:rsidRPr="008D3DC2">
              <w:rPr>
                <w:b/>
                <w:sz w:val="22"/>
                <w:szCs w:val="22"/>
              </w:rPr>
              <w:t>Choose file(s)</w:t>
            </w:r>
          </w:p>
        </w:tc>
        <w:tc>
          <w:tcPr>
            <w:tcW w:w="5660" w:type="dxa"/>
            <w:tcBorders>
              <w:left w:val="single" w:sz="12" w:space="0" w:color="767171" w:themeColor="background2" w:themeShade="80"/>
            </w:tcBorders>
          </w:tcPr>
          <w:p w14:paraId="046551B6" w14:textId="3E366193" w:rsidR="008D3DC2" w:rsidRPr="008D3DC2" w:rsidRDefault="000E1527" w:rsidP="008D3DC2">
            <w:pPr>
              <w:rPr>
                <w:b/>
                <w:i/>
                <w:sz w:val="22"/>
                <w:szCs w:val="22"/>
              </w:rPr>
            </w:pPr>
            <w:r w:rsidRPr="000E1527">
              <w:t xml:space="preserve">Click </w:t>
            </w:r>
            <w:r w:rsidRPr="000E1527">
              <w:rPr>
                <w:i/>
              </w:rPr>
              <w:t>Choose Files</w:t>
            </w:r>
            <w:r w:rsidRPr="000E1527">
              <w:t xml:space="preserve"> to select files from your shared drives and folders</w:t>
            </w:r>
            <w:r w:rsidR="008D3DC2" w:rsidRPr="008D3DC2">
              <w:t>.</w:t>
            </w:r>
          </w:p>
        </w:tc>
      </w:tr>
      <w:tr w:rsidR="008D3DC2" w:rsidRPr="008D3DC2" w14:paraId="106B7F7C" w14:textId="77777777" w:rsidTr="00903118">
        <w:trPr>
          <w:divId w:val="1453354881"/>
          <w:trHeight w:val="819"/>
        </w:trPr>
        <w:tc>
          <w:tcPr>
            <w:tcW w:w="2610" w:type="dxa"/>
            <w:tcBorders>
              <w:right w:val="single" w:sz="12" w:space="0" w:color="767171" w:themeColor="background2" w:themeShade="80"/>
            </w:tcBorders>
          </w:tcPr>
          <w:p w14:paraId="159FCD68" w14:textId="77777777" w:rsidR="008D3DC2" w:rsidRPr="008D3DC2" w:rsidRDefault="008D3DC2" w:rsidP="0087017A">
            <w:pPr>
              <w:numPr>
                <w:ilvl w:val="0"/>
                <w:numId w:val="35"/>
              </w:numPr>
              <w:spacing w:after="0"/>
              <w:ind w:left="337"/>
              <w:contextualSpacing/>
              <w:rPr>
                <w:b/>
                <w:i/>
                <w:sz w:val="22"/>
                <w:szCs w:val="22"/>
              </w:rPr>
            </w:pPr>
            <w:r w:rsidRPr="008D3DC2">
              <w:rPr>
                <w:b/>
                <w:sz w:val="22"/>
                <w:szCs w:val="22"/>
              </w:rPr>
              <w:t>Upload the files</w:t>
            </w:r>
          </w:p>
        </w:tc>
        <w:tc>
          <w:tcPr>
            <w:tcW w:w="5660" w:type="dxa"/>
            <w:tcBorders>
              <w:left w:val="single" w:sz="12" w:space="0" w:color="767171" w:themeColor="background2" w:themeShade="80"/>
            </w:tcBorders>
          </w:tcPr>
          <w:p w14:paraId="2E97CBA0" w14:textId="202E7511" w:rsidR="008D3DC2" w:rsidRPr="008D3DC2" w:rsidRDefault="000E1527" w:rsidP="008D3DC2">
            <w:r w:rsidRPr="000E1527">
              <w:rPr>
                <w:noProof/>
              </w:rPr>
              <w:t xml:space="preserve">Click </w:t>
            </w:r>
            <w:r w:rsidRPr="000E1527">
              <w:rPr>
                <w:i/>
                <w:noProof/>
              </w:rPr>
              <w:t>Upload Files</w:t>
            </w:r>
            <w:r w:rsidRPr="000E1527">
              <w:rPr>
                <w:noProof/>
              </w:rPr>
              <w:t xml:space="preserve"> to review the selected files in the </w:t>
            </w:r>
            <w:r w:rsidRPr="000E1527">
              <w:rPr>
                <w:b/>
                <w:i/>
                <w:noProof/>
              </w:rPr>
              <w:t>Uploaded Files</w:t>
            </w:r>
            <w:r w:rsidRPr="000E1527">
              <w:rPr>
                <w:noProof/>
              </w:rPr>
              <w:t xml:space="preserve"> list.</w:t>
            </w:r>
          </w:p>
        </w:tc>
      </w:tr>
      <w:tr w:rsidR="008D3DC2" w:rsidRPr="008D3DC2" w14:paraId="0F2B9DB5" w14:textId="77777777" w:rsidTr="00903118">
        <w:trPr>
          <w:divId w:val="1453354881"/>
          <w:trHeight w:val="720"/>
        </w:trPr>
        <w:tc>
          <w:tcPr>
            <w:tcW w:w="2610" w:type="dxa"/>
            <w:tcBorders>
              <w:right w:val="single" w:sz="12" w:space="0" w:color="767171" w:themeColor="background2" w:themeShade="80"/>
            </w:tcBorders>
          </w:tcPr>
          <w:p w14:paraId="07068108" w14:textId="77777777" w:rsidR="008D3DC2" w:rsidRPr="008D3DC2" w:rsidRDefault="008D3DC2" w:rsidP="0087017A">
            <w:pPr>
              <w:numPr>
                <w:ilvl w:val="0"/>
                <w:numId w:val="35"/>
              </w:numPr>
              <w:ind w:left="331"/>
              <w:rPr>
                <w:b/>
                <w:i/>
                <w:sz w:val="22"/>
                <w:szCs w:val="22"/>
              </w:rPr>
            </w:pPr>
            <w:r w:rsidRPr="008D3DC2">
              <w:rPr>
                <w:b/>
                <w:sz w:val="22"/>
                <w:szCs w:val="22"/>
              </w:rPr>
              <w:t>Change Document Type(s)</w:t>
            </w:r>
          </w:p>
        </w:tc>
        <w:tc>
          <w:tcPr>
            <w:tcW w:w="5660" w:type="dxa"/>
            <w:tcBorders>
              <w:left w:val="single" w:sz="12" w:space="0" w:color="767171" w:themeColor="background2" w:themeShade="80"/>
            </w:tcBorders>
          </w:tcPr>
          <w:p w14:paraId="1F90C03D" w14:textId="33CD2851" w:rsidR="008D3DC2" w:rsidRPr="008D3DC2" w:rsidRDefault="000E1527">
            <w:r w:rsidRPr="000E1527">
              <w:t xml:space="preserve">If necessary, change the document type(s) in the </w:t>
            </w:r>
            <w:r w:rsidR="00AC534B">
              <w:t>request</w:t>
            </w:r>
            <w:r w:rsidRPr="000E1527">
              <w:t>.</w:t>
            </w:r>
          </w:p>
        </w:tc>
      </w:tr>
      <w:tr w:rsidR="008D3DC2" w:rsidRPr="008D3DC2" w14:paraId="5AFCEA35" w14:textId="77777777" w:rsidTr="00903118">
        <w:trPr>
          <w:divId w:val="1453354881"/>
          <w:trHeight w:val="513"/>
        </w:trPr>
        <w:tc>
          <w:tcPr>
            <w:tcW w:w="2610" w:type="dxa"/>
            <w:tcBorders>
              <w:right w:val="single" w:sz="12" w:space="0" w:color="767171" w:themeColor="background2" w:themeShade="80"/>
            </w:tcBorders>
          </w:tcPr>
          <w:p w14:paraId="174DEF6A" w14:textId="738FF073" w:rsidR="008D3DC2" w:rsidRPr="008D3DC2" w:rsidRDefault="00A360EE" w:rsidP="0087017A">
            <w:pPr>
              <w:numPr>
                <w:ilvl w:val="0"/>
                <w:numId w:val="35"/>
              </w:numPr>
              <w:spacing w:after="0"/>
              <w:ind w:left="337"/>
              <w:contextualSpacing/>
              <w:rPr>
                <w:b/>
                <w:i/>
                <w:sz w:val="22"/>
                <w:szCs w:val="22"/>
              </w:rPr>
            </w:pPr>
            <w:r>
              <w:rPr>
                <w:b/>
                <w:sz w:val="22"/>
                <w:szCs w:val="22"/>
              </w:rPr>
              <w:t>Edit Batch</w:t>
            </w:r>
            <w:r w:rsidR="008D3DC2" w:rsidRPr="008D3DC2">
              <w:rPr>
                <w:b/>
                <w:i/>
                <w:sz w:val="22"/>
                <w:szCs w:val="22"/>
              </w:rPr>
              <w:t xml:space="preserve"> </w:t>
            </w:r>
          </w:p>
        </w:tc>
        <w:tc>
          <w:tcPr>
            <w:tcW w:w="5660" w:type="dxa"/>
            <w:tcBorders>
              <w:left w:val="single" w:sz="12" w:space="0" w:color="767171" w:themeColor="background2" w:themeShade="80"/>
            </w:tcBorders>
          </w:tcPr>
          <w:p w14:paraId="23E67400" w14:textId="56452994" w:rsidR="008D3DC2" w:rsidRPr="008D3DC2" w:rsidRDefault="000E1527">
            <w:r w:rsidRPr="000E1527">
              <w:rPr>
                <w:noProof/>
              </w:rPr>
              <w:t xml:space="preserve">Click </w:t>
            </w:r>
            <w:r>
              <w:rPr>
                <w:i/>
                <w:noProof/>
              </w:rPr>
              <w:t>Edit Batch</w:t>
            </w:r>
            <w:r w:rsidRPr="000E1527">
              <w:rPr>
                <w:noProof/>
              </w:rPr>
              <w:t xml:space="preserve"> to review and update the request.</w:t>
            </w:r>
          </w:p>
        </w:tc>
      </w:tr>
      <w:tr w:rsidR="008D3DC2" w:rsidRPr="008D3DC2" w14:paraId="2F8913AD" w14:textId="77777777" w:rsidTr="00903118">
        <w:trPr>
          <w:divId w:val="1453354881"/>
          <w:trHeight w:val="1071"/>
        </w:trPr>
        <w:tc>
          <w:tcPr>
            <w:tcW w:w="2610" w:type="dxa"/>
            <w:tcBorders>
              <w:right w:val="single" w:sz="12" w:space="0" w:color="767171" w:themeColor="background2" w:themeShade="80"/>
            </w:tcBorders>
          </w:tcPr>
          <w:p w14:paraId="33B1D4A9" w14:textId="13DBF466" w:rsidR="008D3DC2" w:rsidRPr="008D3DC2" w:rsidRDefault="00D208EF" w:rsidP="0087017A">
            <w:pPr>
              <w:numPr>
                <w:ilvl w:val="0"/>
                <w:numId w:val="35"/>
              </w:numPr>
              <w:ind w:left="331"/>
              <w:rPr>
                <w:b/>
                <w:i/>
                <w:sz w:val="22"/>
                <w:szCs w:val="22"/>
              </w:rPr>
            </w:pPr>
            <w:r>
              <w:rPr>
                <w:b/>
                <w:sz w:val="22"/>
                <w:szCs w:val="22"/>
              </w:rPr>
              <w:t>Change</w:t>
            </w:r>
            <w:r w:rsidRPr="008D3DC2">
              <w:rPr>
                <w:sz w:val="22"/>
                <w:szCs w:val="22"/>
              </w:rPr>
              <w:t xml:space="preserve"> </w:t>
            </w:r>
            <w:r w:rsidR="008D3DC2" w:rsidRPr="008D3DC2">
              <w:rPr>
                <w:b/>
                <w:sz w:val="22"/>
                <w:szCs w:val="22"/>
              </w:rPr>
              <w:t>Client Information</w:t>
            </w:r>
          </w:p>
        </w:tc>
        <w:tc>
          <w:tcPr>
            <w:tcW w:w="5660" w:type="dxa"/>
            <w:tcBorders>
              <w:left w:val="single" w:sz="12" w:space="0" w:color="767171" w:themeColor="background2" w:themeShade="80"/>
            </w:tcBorders>
          </w:tcPr>
          <w:p w14:paraId="48383654" w14:textId="60E1DCBF" w:rsidR="008D3DC2" w:rsidRPr="008D3DC2" w:rsidRDefault="00D208EF">
            <w:r w:rsidRPr="00D208EF">
              <w:rPr>
                <w:noProof/>
              </w:rPr>
              <w:t>If the default client needs changing, search for the name to complete the section.</w:t>
            </w:r>
            <w:r w:rsidR="00633CAA">
              <w:rPr>
                <w:noProof/>
              </w:rPr>
              <w:t xml:space="preserve">  </w:t>
            </w:r>
            <w:r w:rsidR="000E1527">
              <w:rPr>
                <w:noProof/>
              </w:rPr>
              <w:t xml:space="preserve">The Client </w:t>
            </w:r>
            <w:r w:rsidR="008D3DC2" w:rsidRPr="008D3DC2">
              <w:rPr>
                <w:noProof/>
              </w:rPr>
              <w:t xml:space="preserve">automatically applies to every </w:t>
            </w:r>
            <w:r w:rsidR="00AC534B">
              <w:rPr>
                <w:noProof/>
              </w:rPr>
              <w:t>request</w:t>
            </w:r>
            <w:r w:rsidR="00AC534B" w:rsidRPr="008D3DC2">
              <w:rPr>
                <w:noProof/>
              </w:rPr>
              <w:t xml:space="preserve"> </w:t>
            </w:r>
            <w:r w:rsidR="008D3DC2" w:rsidRPr="008D3DC2">
              <w:rPr>
                <w:noProof/>
              </w:rPr>
              <w:t>in the batch</w:t>
            </w:r>
            <w:r w:rsidR="008D3DC2" w:rsidRPr="008D3DC2">
              <w:t>.</w:t>
            </w:r>
          </w:p>
        </w:tc>
      </w:tr>
      <w:tr w:rsidR="008D3DC2" w:rsidRPr="008D3DC2" w14:paraId="5A3CD9C6" w14:textId="77777777" w:rsidTr="008D3DC2">
        <w:trPr>
          <w:divId w:val="1453354881"/>
        </w:trPr>
        <w:tc>
          <w:tcPr>
            <w:tcW w:w="2610" w:type="dxa"/>
            <w:tcBorders>
              <w:right w:val="single" w:sz="12" w:space="0" w:color="767171" w:themeColor="background2" w:themeShade="80"/>
            </w:tcBorders>
          </w:tcPr>
          <w:p w14:paraId="38C4A18D" w14:textId="213EAB6F" w:rsidR="008D3DC2" w:rsidRPr="008D3DC2" w:rsidRDefault="008D3DC2">
            <w:pPr>
              <w:numPr>
                <w:ilvl w:val="0"/>
                <w:numId w:val="35"/>
              </w:numPr>
              <w:spacing w:after="0"/>
              <w:ind w:left="337"/>
              <w:contextualSpacing/>
              <w:rPr>
                <w:b/>
                <w:sz w:val="22"/>
                <w:szCs w:val="22"/>
              </w:rPr>
            </w:pPr>
            <w:r w:rsidRPr="008D3DC2">
              <w:rPr>
                <w:b/>
                <w:sz w:val="22"/>
                <w:szCs w:val="22"/>
              </w:rPr>
              <w:t xml:space="preserve">“Create </w:t>
            </w:r>
            <w:r w:rsidR="00AC534B">
              <w:rPr>
                <w:b/>
                <w:sz w:val="22"/>
                <w:szCs w:val="22"/>
              </w:rPr>
              <w:t>Request</w:t>
            </w:r>
            <w:r w:rsidRPr="008D3DC2">
              <w:rPr>
                <w:b/>
                <w:sz w:val="22"/>
                <w:szCs w:val="22"/>
              </w:rPr>
              <w:t>”</w:t>
            </w:r>
          </w:p>
        </w:tc>
        <w:tc>
          <w:tcPr>
            <w:tcW w:w="5660" w:type="dxa"/>
            <w:tcBorders>
              <w:left w:val="single" w:sz="12" w:space="0" w:color="767171" w:themeColor="background2" w:themeShade="80"/>
            </w:tcBorders>
          </w:tcPr>
          <w:p w14:paraId="6A765F8F" w14:textId="42B6B037" w:rsidR="008D3DC2" w:rsidRPr="008D3DC2" w:rsidRDefault="000E1527">
            <w:r>
              <w:rPr>
                <w:noProof/>
              </w:rPr>
              <w:t>C</w:t>
            </w:r>
            <w:r w:rsidR="008D3DC2" w:rsidRPr="008D3DC2">
              <w:rPr>
                <w:noProof/>
              </w:rPr>
              <w:t>lick the button to</w:t>
            </w:r>
            <w:r w:rsidR="008D3DC2" w:rsidRPr="008D3DC2">
              <w:t xml:space="preserve"> create </w:t>
            </w:r>
            <w:r w:rsidR="00AC534B">
              <w:t>requests</w:t>
            </w:r>
            <w:r w:rsidR="00AC534B" w:rsidRPr="008D3DC2">
              <w:t xml:space="preserve"> </w:t>
            </w:r>
            <w:r w:rsidR="008D3DC2" w:rsidRPr="008D3DC2">
              <w:t xml:space="preserve">numbers and automatically place all </w:t>
            </w:r>
            <w:r w:rsidR="00AC534B">
              <w:t>requests</w:t>
            </w:r>
            <w:r w:rsidR="00AC534B" w:rsidRPr="008D3DC2">
              <w:t xml:space="preserve"> </w:t>
            </w:r>
            <w:r w:rsidR="008D3DC2" w:rsidRPr="008D3DC2">
              <w:t xml:space="preserve">in the </w:t>
            </w:r>
            <w:r w:rsidR="008D3DC2" w:rsidRPr="008D3DC2">
              <w:rPr>
                <w:b/>
                <w:i/>
              </w:rPr>
              <w:t>Transcribe</w:t>
            </w:r>
            <w:r w:rsidR="008D3DC2" w:rsidRPr="008D3DC2">
              <w:t xml:space="preserve"> queue.</w:t>
            </w:r>
          </w:p>
        </w:tc>
      </w:tr>
    </w:tbl>
    <w:p w14:paraId="76FFA19B" w14:textId="77777777" w:rsidR="008D3DC2" w:rsidRPr="008D3DC2" w:rsidRDefault="003864C8" w:rsidP="00493D47">
      <w:pPr>
        <w:spacing w:before="120" w:after="360"/>
        <w:ind w:left="450" w:right="-86"/>
        <w:divId w:val="1453354881"/>
        <w:rPr>
          <w:rFonts w:eastAsia="Times New Roman"/>
        </w:rPr>
      </w:pPr>
      <w:r>
        <w:rPr>
          <w:rFonts w:eastAsia="Times New Roman"/>
        </w:rPr>
        <w:pict w14:anchorId="0654796F">
          <v:rect id="_x0000_i1033" style="width:472.5pt;height:1.5pt" o:hralign="center" o:hrstd="t" o:hrnoshade="t" o:hr="t" fillcolor="#747070 [1614]" stroked="f"/>
        </w:pict>
      </w:r>
    </w:p>
    <w:p w14:paraId="47E7AA2C" w14:textId="77777777" w:rsidR="008D3DC2" w:rsidRPr="008D3DC2" w:rsidRDefault="008D3DC2" w:rsidP="00BA2E92">
      <w:pPr>
        <w:pStyle w:val="Heading3"/>
        <w:divId w:val="1453354881"/>
      </w:pPr>
      <w:bookmarkStart w:id="201" w:name="_Toc457578103"/>
      <w:r w:rsidRPr="008D3DC2">
        <w:t>Upload a Group of Documents</w:t>
      </w:r>
      <w:bookmarkEnd w:id="201"/>
    </w:p>
    <w:p w14:paraId="1D78455C" w14:textId="7592FCBA" w:rsidR="008D3DC2" w:rsidRPr="008D3DC2" w:rsidRDefault="008D3DC2" w:rsidP="008D3DC2">
      <w:pPr>
        <w:spacing w:after="360"/>
        <w:divId w:val="1453354881"/>
      </w:pPr>
      <w:r w:rsidRPr="008D3DC2">
        <w:t xml:space="preserve">Start the </w:t>
      </w:r>
      <w:r w:rsidR="00AC534B">
        <w:t>request</w:t>
      </w:r>
      <w:r w:rsidR="00AC534B" w:rsidRPr="008D3DC2">
        <w:t xml:space="preserve"> </w:t>
      </w:r>
      <w:r w:rsidRPr="008D3DC2">
        <w:t xml:space="preserve">from the </w:t>
      </w:r>
      <w:r w:rsidR="00E85D35" w:rsidRPr="00E85D35">
        <w:rPr>
          <w:b/>
        </w:rPr>
        <w:t>+</w:t>
      </w:r>
      <w:r w:rsidR="00E85D35">
        <w:t xml:space="preserve"> </w:t>
      </w:r>
      <w:r w:rsidRPr="008D3DC2">
        <w:rPr>
          <w:b/>
          <w:noProof/>
        </w:rPr>
        <w:t>New</w:t>
      </w:r>
      <w:r w:rsidRPr="008D3DC2">
        <w:t xml:space="preserve"> menu on the page banner.</w:t>
      </w:r>
    </w:p>
    <w:p w14:paraId="2A099910" w14:textId="6C559D1A" w:rsidR="008D3DC2" w:rsidRPr="008D3DC2" w:rsidRDefault="008D3DC2" w:rsidP="0087017A">
      <w:pPr>
        <w:numPr>
          <w:ilvl w:val="0"/>
          <w:numId w:val="36"/>
        </w:numPr>
        <w:divId w:val="1453354881"/>
      </w:pPr>
      <w:r w:rsidRPr="008D3DC2">
        <w:t xml:space="preserve">Click the </w:t>
      </w:r>
      <w:r w:rsidRPr="008D3DC2">
        <w:rPr>
          <w:b/>
        </w:rPr>
        <w:t>New</w:t>
      </w:r>
      <w:r w:rsidRPr="008D3DC2">
        <w:t xml:space="preserve"> icon to open the pop-up menu. </w:t>
      </w:r>
      <w:r w:rsidR="00AD5D33">
        <w:t>`</w:t>
      </w:r>
    </w:p>
    <w:p w14:paraId="4D41CEF5" w14:textId="22F6681A" w:rsidR="008D3DC2" w:rsidRPr="008D3DC2" w:rsidRDefault="00924F1C" w:rsidP="008D3DC2">
      <w:pPr>
        <w:tabs>
          <w:tab w:val="left" w:pos="450"/>
        </w:tabs>
        <w:spacing w:after="480"/>
        <w:ind w:left="634"/>
        <w:divId w:val="1453354881"/>
      </w:pPr>
      <w:r>
        <w:rPr>
          <w:noProof/>
        </w:rPr>
        <w:drawing>
          <wp:inline distT="0" distB="0" distL="0" distR="0" wp14:anchorId="276BA2DC" wp14:editId="63618838">
            <wp:extent cx="3236976" cy="1664208"/>
            <wp:effectExtent l="0" t="0" r="190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
                    <pic:cNvPicPr/>
                  </pic:nvPicPr>
                  <pic:blipFill>
                    <a:blip r:embed="rId127">
                      <a:extLst>
                        <a:ext uri="{28A0092B-C50C-407E-A947-70E740481C1C}">
                          <a14:useLocalDpi xmlns:a14="http://schemas.microsoft.com/office/drawing/2010/main" val="0"/>
                        </a:ext>
                      </a:extLst>
                    </a:blip>
                    <a:stretch>
                      <a:fillRect/>
                    </a:stretch>
                  </pic:blipFill>
                  <pic:spPr>
                    <a:xfrm>
                      <a:off x="0" y="0"/>
                      <a:ext cx="3236976" cy="1664208"/>
                    </a:xfrm>
                    <a:prstGeom prst="rect">
                      <a:avLst/>
                    </a:prstGeom>
                  </pic:spPr>
                </pic:pic>
              </a:graphicData>
            </a:graphic>
          </wp:inline>
        </w:drawing>
      </w:r>
    </w:p>
    <w:p w14:paraId="70AD662A" w14:textId="1F4B6272" w:rsidR="008D3DC2" w:rsidRPr="008D3DC2" w:rsidRDefault="008D3DC2" w:rsidP="00A360EE">
      <w:pPr>
        <w:numPr>
          <w:ilvl w:val="0"/>
          <w:numId w:val="36"/>
        </w:numPr>
        <w:spacing w:after="360"/>
        <w:divId w:val="1453354881"/>
      </w:pPr>
      <w:r w:rsidRPr="008D3DC2">
        <w:t xml:space="preserve">Click the </w:t>
      </w:r>
      <w:r w:rsidRPr="008D3DC2">
        <w:rPr>
          <w:b/>
        </w:rPr>
        <w:t xml:space="preserve">Upload </w:t>
      </w:r>
      <w:r w:rsidR="00AC534B">
        <w:rPr>
          <w:b/>
        </w:rPr>
        <w:t>Request</w:t>
      </w:r>
      <w:r w:rsidR="00AC534B" w:rsidRPr="008D3DC2">
        <w:t xml:space="preserve"> </w:t>
      </w:r>
      <w:r w:rsidRPr="008D3DC2">
        <w:t xml:space="preserve">icon to open </w:t>
      </w:r>
      <w:r w:rsidR="00A360EE">
        <w:t xml:space="preserve">the </w:t>
      </w:r>
      <w:r w:rsidR="00AC534B">
        <w:t>request</w:t>
      </w:r>
      <w:r w:rsidR="00AC534B" w:rsidRPr="008D3DC2">
        <w:t xml:space="preserve"> </w:t>
      </w:r>
      <w:r w:rsidRPr="008D3DC2">
        <w:t>page.</w:t>
      </w:r>
    </w:p>
    <w:p w14:paraId="47355F4E" w14:textId="2A0C7420" w:rsidR="008D3DC2" w:rsidRPr="008D3DC2" w:rsidRDefault="00E00B79" w:rsidP="008D3DC2">
      <w:pPr>
        <w:spacing w:after="480"/>
        <w:divId w:val="1453354881"/>
      </w:pPr>
      <w:r>
        <w:rPr>
          <w:noProof/>
        </w:rPr>
        <w:drawing>
          <wp:inline distT="0" distB="0" distL="0" distR="0" wp14:anchorId="4CB3BD28" wp14:editId="23CEB87F">
            <wp:extent cx="5943600" cy="4073525"/>
            <wp:effectExtent l="0" t="0" r="0" b="317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
                    <pic:cNvPicPr/>
                  </pic:nvPicPr>
                  <pic:blipFill>
                    <a:blip r:embed="rId128">
                      <a:extLst>
                        <a:ext uri="{28A0092B-C50C-407E-A947-70E740481C1C}">
                          <a14:useLocalDpi xmlns:a14="http://schemas.microsoft.com/office/drawing/2010/main" val="0"/>
                        </a:ext>
                      </a:extLst>
                    </a:blip>
                    <a:stretch>
                      <a:fillRect/>
                    </a:stretch>
                  </pic:blipFill>
                  <pic:spPr>
                    <a:xfrm>
                      <a:off x="0" y="0"/>
                      <a:ext cx="5943600" cy="4073525"/>
                    </a:xfrm>
                    <a:prstGeom prst="rect">
                      <a:avLst/>
                    </a:prstGeom>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44"/>
        <w:gridCol w:w="8216"/>
      </w:tblGrid>
      <w:tr w:rsidR="008D3DC2" w:rsidRPr="008D3DC2" w14:paraId="1BE5049D" w14:textId="77777777" w:rsidTr="001A597C">
        <w:trPr>
          <w:divId w:val="1453354881"/>
          <w:cantSplit/>
          <w:tblCellSpacing w:w="15" w:type="dxa"/>
        </w:trPr>
        <w:tc>
          <w:tcPr>
            <w:tcW w:w="1099" w:type="dxa"/>
            <w:vAlign w:val="center"/>
          </w:tcPr>
          <w:p w14:paraId="65960B86" w14:textId="4A4BEFEC" w:rsidR="008D3DC2" w:rsidRPr="008D3DC2" w:rsidRDefault="008D3DC2">
            <w:pPr>
              <w:spacing w:after="0"/>
              <w:rPr>
                <w:i/>
                <w:sz w:val="22"/>
                <w:szCs w:val="22"/>
              </w:rPr>
            </w:pPr>
            <w:r w:rsidRPr="008D3DC2">
              <w:rPr>
                <w:i/>
                <w:sz w:val="22"/>
                <w:szCs w:val="22"/>
              </w:rPr>
              <w:t xml:space="preserve">Group </w:t>
            </w:r>
            <w:r w:rsidR="00AC534B">
              <w:rPr>
                <w:i/>
                <w:sz w:val="22"/>
                <w:szCs w:val="22"/>
              </w:rPr>
              <w:t xml:space="preserve">Request </w:t>
            </w:r>
            <w:r w:rsidRPr="008D3DC2">
              <w:rPr>
                <w:i/>
                <w:sz w:val="22"/>
                <w:szCs w:val="22"/>
              </w:rPr>
              <w:t>buttons</w:t>
            </w:r>
          </w:p>
        </w:tc>
        <w:tc>
          <w:tcPr>
            <w:tcW w:w="8171" w:type="dxa"/>
            <w:vAlign w:val="center"/>
          </w:tcPr>
          <w:p w14:paraId="48450BDD" w14:textId="77777777" w:rsidR="008D3DC2" w:rsidRPr="008D3DC2" w:rsidRDefault="008D3DC2" w:rsidP="008D3DC2">
            <w:pPr>
              <w:spacing w:after="0"/>
            </w:pPr>
          </w:p>
        </w:tc>
      </w:tr>
      <w:tr w:rsidR="008D3DC2" w:rsidRPr="008D3DC2" w14:paraId="43BF73B9" w14:textId="77777777" w:rsidTr="001A597C">
        <w:trPr>
          <w:divId w:val="1453354881"/>
          <w:cantSplit/>
          <w:tblCellSpacing w:w="15" w:type="dxa"/>
        </w:trPr>
        <w:tc>
          <w:tcPr>
            <w:tcW w:w="1099" w:type="dxa"/>
            <w:tcBorders>
              <w:right w:val="single" w:sz="12" w:space="0" w:color="767171" w:themeColor="background2" w:themeShade="80"/>
            </w:tcBorders>
            <w:vAlign w:val="center"/>
          </w:tcPr>
          <w:p w14:paraId="3BEEC105" w14:textId="5E401D87" w:rsidR="008D3DC2" w:rsidRPr="008D3DC2" w:rsidRDefault="008D3DC2">
            <w:pPr>
              <w:rPr>
                <w:b/>
                <w:sz w:val="22"/>
                <w:szCs w:val="22"/>
              </w:rPr>
            </w:pPr>
            <w:r w:rsidRPr="008D3DC2">
              <w:rPr>
                <w:b/>
                <w:sz w:val="22"/>
                <w:szCs w:val="22"/>
              </w:rPr>
              <w:t xml:space="preserve">Upload a Batch </w:t>
            </w:r>
            <w:r w:rsidR="00AC534B">
              <w:rPr>
                <w:b/>
                <w:sz w:val="22"/>
                <w:szCs w:val="22"/>
              </w:rPr>
              <w:t>Request</w:t>
            </w:r>
          </w:p>
        </w:tc>
        <w:tc>
          <w:tcPr>
            <w:tcW w:w="8171" w:type="dxa"/>
          </w:tcPr>
          <w:p w14:paraId="516FA951" w14:textId="1330067F" w:rsidR="008D3DC2" w:rsidRPr="008D3DC2" w:rsidRDefault="0013648A" w:rsidP="009D0667">
            <w:r w:rsidRPr="0013648A">
              <w:t xml:space="preserve">In the section of the page titled </w:t>
            </w:r>
            <w:r w:rsidRPr="0013648A">
              <w:rPr>
                <w:i/>
              </w:rPr>
              <w:t xml:space="preserve">What would you like to </w:t>
            </w:r>
            <w:r w:rsidRPr="00D1689A">
              <w:rPr>
                <w:rStyle w:val="NoCheckChar"/>
              </w:rPr>
              <w:t>do</w:t>
            </w:r>
            <w:r w:rsidRPr="00D1689A">
              <w:rPr>
                <w:rStyle w:val="NoCheckChar"/>
                <w:i/>
              </w:rPr>
              <w:t>?,</w:t>
            </w:r>
            <w:r w:rsidRPr="00A360EE">
              <w:rPr>
                <w:rStyle w:val="NoCheckChar"/>
              </w:rPr>
              <w:t xml:space="preserve"> </w:t>
            </w:r>
            <w:r w:rsidRPr="0013648A">
              <w:t>select</w:t>
            </w:r>
            <w:r w:rsidRPr="0013648A">
              <w:rPr>
                <w:b/>
                <w:i/>
              </w:rPr>
              <w:t xml:space="preserve"> </w:t>
            </w:r>
            <w:r w:rsidRPr="0013648A">
              <w:rPr>
                <w:b/>
              </w:rPr>
              <w:t xml:space="preserve">Upload a </w:t>
            </w:r>
            <w:r>
              <w:rPr>
                <w:b/>
              </w:rPr>
              <w:t>Batch</w:t>
            </w:r>
            <w:r w:rsidRPr="0013648A">
              <w:rPr>
                <w:b/>
              </w:rPr>
              <w:t xml:space="preserve"> </w:t>
            </w:r>
            <w:r w:rsidR="00101B3F">
              <w:rPr>
                <w:b/>
              </w:rPr>
              <w:t xml:space="preserve">Request </w:t>
            </w:r>
            <w:r w:rsidR="00101B3F" w:rsidRPr="00D1689A">
              <w:t xml:space="preserve">(to send </w:t>
            </w:r>
            <w:r w:rsidR="00440C5D" w:rsidRPr="00D1689A">
              <w:t>several</w:t>
            </w:r>
            <w:r w:rsidR="00101B3F" w:rsidRPr="00D1689A">
              <w:t xml:space="preserve"> requests)</w:t>
            </w:r>
            <w:r w:rsidRPr="00D1689A">
              <w:rPr>
                <w:i/>
              </w:rPr>
              <w:t>.</w:t>
            </w:r>
          </w:p>
        </w:tc>
      </w:tr>
      <w:tr w:rsidR="008D3DC2" w:rsidRPr="008D3DC2" w14:paraId="5C30462C" w14:textId="77777777" w:rsidTr="001A597C">
        <w:trPr>
          <w:divId w:val="1453354881"/>
          <w:cantSplit/>
          <w:tblCellSpacing w:w="15" w:type="dxa"/>
        </w:trPr>
        <w:tc>
          <w:tcPr>
            <w:tcW w:w="1099" w:type="dxa"/>
            <w:tcBorders>
              <w:right w:val="single" w:sz="12" w:space="0" w:color="767171" w:themeColor="background2" w:themeShade="80"/>
            </w:tcBorders>
            <w:vAlign w:val="center"/>
          </w:tcPr>
          <w:p w14:paraId="22C75E3F" w14:textId="77777777" w:rsidR="008D3DC2" w:rsidRPr="008D3DC2" w:rsidRDefault="008D3DC2" w:rsidP="008D3DC2">
            <w:pPr>
              <w:rPr>
                <w:b/>
                <w:sz w:val="22"/>
                <w:szCs w:val="22"/>
              </w:rPr>
            </w:pPr>
            <w:r w:rsidRPr="008D3DC2">
              <w:rPr>
                <w:b/>
                <w:sz w:val="22"/>
                <w:szCs w:val="22"/>
              </w:rPr>
              <w:t>Group of Documents</w:t>
            </w:r>
          </w:p>
        </w:tc>
        <w:tc>
          <w:tcPr>
            <w:tcW w:w="8171" w:type="dxa"/>
          </w:tcPr>
          <w:p w14:paraId="557748CA" w14:textId="140BAD5E" w:rsidR="008D3DC2" w:rsidRPr="008D3DC2" w:rsidRDefault="0013648A">
            <w:r w:rsidRPr="0013648A">
              <w:t xml:space="preserve">In the section of the page titled </w:t>
            </w:r>
            <w:r w:rsidRPr="0013648A">
              <w:rPr>
                <w:i/>
              </w:rPr>
              <w:t xml:space="preserve">What </w:t>
            </w:r>
            <w:r>
              <w:rPr>
                <w:i/>
              </w:rPr>
              <w:t xml:space="preserve">are you </w:t>
            </w:r>
            <w:r w:rsidRPr="00D1689A">
              <w:rPr>
                <w:rStyle w:val="NoCheckChar"/>
              </w:rPr>
              <w:t>uploading</w:t>
            </w:r>
            <w:r w:rsidRPr="00D1689A">
              <w:rPr>
                <w:rStyle w:val="NoCheckChar"/>
                <w:i/>
              </w:rPr>
              <w:t>?,</w:t>
            </w:r>
            <w:r w:rsidRPr="0013648A">
              <w:t xml:space="preserve"> select</w:t>
            </w:r>
            <w:r w:rsidRPr="0013648A">
              <w:rPr>
                <w:b/>
                <w:i/>
              </w:rPr>
              <w:t xml:space="preserve"> </w:t>
            </w:r>
            <w:r w:rsidRPr="00A360EE">
              <w:rPr>
                <w:b/>
              </w:rPr>
              <w:t xml:space="preserve">Group of Documents. </w:t>
            </w:r>
          </w:p>
        </w:tc>
      </w:tr>
      <w:tr w:rsidR="008D3DC2" w:rsidRPr="008D3DC2" w14:paraId="0C91C4E1" w14:textId="77777777" w:rsidTr="001A597C">
        <w:trPr>
          <w:divId w:val="1453354881"/>
          <w:cantSplit/>
          <w:tblCellSpacing w:w="15" w:type="dxa"/>
        </w:trPr>
        <w:tc>
          <w:tcPr>
            <w:tcW w:w="1099" w:type="dxa"/>
            <w:tcBorders>
              <w:right w:val="single" w:sz="12" w:space="0" w:color="767171" w:themeColor="background2" w:themeShade="80"/>
            </w:tcBorders>
            <w:vAlign w:val="center"/>
            <w:hideMark/>
          </w:tcPr>
          <w:p w14:paraId="4300E931" w14:textId="77777777" w:rsidR="008D3DC2" w:rsidRPr="008D3DC2" w:rsidRDefault="008D3DC2" w:rsidP="008D3DC2">
            <w:pPr>
              <w:spacing w:before="60"/>
              <w:rPr>
                <w:b/>
                <w:sz w:val="22"/>
                <w:szCs w:val="22"/>
              </w:rPr>
            </w:pPr>
            <w:r w:rsidRPr="008D3DC2">
              <w:rPr>
                <w:b/>
                <w:sz w:val="22"/>
                <w:szCs w:val="22"/>
              </w:rPr>
              <w:t>Choose Files</w:t>
            </w:r>
          </w:p>
        </w:tc>
        <w:tc>
          <w:tcPr>
            <w:tcW w:w="8171" w:type="dxa"/>
            <w:hideMark/>
          </w:tcPr>
          <w:p w14:paraId="14FEC329" w14:textId="1F06B74F" w:rsidR="008D3DC2" w:rsidRPr="008D3DC2" w:rsidRDefault="008D3DC2" w:rsidP="008D3DC2">
            <w:pPr>
              <w:spacing w:before="60"/>
            </w:pPr>
            <w:r w:rsidRPr="008D3DC2">
              <w:t xml:space="preserve">Click </w:t>
            </w:r>
            <w:r w:rsidR="0013648A" w:rsidRPr="00A360EE">
              <w:rPr>
                <w:b/>
              </w:rPr>
              <w:t>Choose Files</w:t>
            </w:r>
            <w:r w:rsidR="0013648A" w:rsidRPr="0013648A" w:rsidDel="0013648A">
              <w:t xml:space="preserve"> </w:t>
            </w:r>
            <w:r w:rsidRPr="008D3DC2">
              <w:t>to open Windows Explorer on your computer.</w:t>
            </w:r>
          </w:p>
        </w:tc>
      </w:tr>
      <w:tr w:rsidR="008D3DC2" w:rsidRPr="008D3DC2" w14:paraId="17E2CAA7" w14:textId="77777777" w:rsidTr="001A597C">
        <w:trPr>
          <w:divId w:val="1453354881"/>
          <w:cantSplit/>
          <w:tblCellSpacing w:w="15" w:type="dxa"/>
        </w:trPr>
        <w:tc>
          <w:tcPr>
            <w:tcW w:w="1099" w:type="dxa"/>
            <w:tcBorders>
              <w:right w:val="single" w:sz="12" w:space="0" w:color="767171" w:themeColor="background2" w:themeShade="80"/>
            </w:tcBorders>
            <w:vAlign w:val="center"/>
            <w:hideMark/>
          </w:tcPr>
          <w:p w14:paraId="4F3A9C11" w14:textId="77777777" w:rsidR="008D3DC2" w:rsidRPr="008D3DC2" w:rsidRDefault="008D3DC2" w:rsidP="008D3DC2">
            <w:pPr>
              <w:rPr>
                <w:b/>
              </w:rPr>
            </w:pPr>
          </w:p>
        </w:tc>
        <w:tc>
          <w:tcPr>
            <w:tcW w:w="8171" w:type="dxa"/>
            <w:vAlign w:val="center"/>
            <w:hideMark/>
          </w:tcPr>
          <w:p w14:paraId="16821816" w14:textId="5C2F07A1" w:rsidR="008D3DC2" w:rsidRPr="008D3DC2" w:rsidRDefault="008D3DC2" w:rsidP="00D1689A">
            <w:r w:rsidRPr="008D3DC2">
              <w:t xml:space="preserve">From </w:t>
            </w:r>
            <w:r w:rsidR="00D1689A">
              <w:t>a folder</w:t>
            </w:r>
            <w:r w:rsidRPr="008D3DC2">
              <w:t xml:space="preserve">, select multiple files for upload and click </w:t>
            </w:r>
            <w:r w:rsidRPr="008D3DC2">
              <w:rPr>
                <w:b/>
              </w:rPr>
              <w:t>Open</w:t>
            </w:r>
            <w:r w:rsidRPr="008D3DC2">
              <w:t>.</w:t>
            </w:r>
          </w:p>
        </w:tc>
      </w:tr>
      <w:tr w:rsidR="008D3DC2" w:rsidRPr="008D3DC2" w14:paraId="1128C4EE" w14:textId="77777777" w:rsidTr="001A597C">
        <w:trPr>
          <w:divId w:val="1453354881"/>
          <w:cantSplit/>
          <w:tblCellSpacing w:w="15" w:type="dxa"/>
        </w:trPr>
        <w:tc>
          <w:tcPr>
            <w:tcW w:w="1099" w:type="dxa"/>
            <w:vAlign w:val="center"/>
          </w:tcPr>
          <w:p w14:paraId="72852728" w14:textId="77777777" w:rsidR="008D3DC2" w:rsidRPr="008D3DC2" w:rsidRDefault="008D3DC2" w:rsidP="008D3DC2">
            <w:pPr>
              <w:spacing w:after="0"/>
              <w:rPr>
                <w:b/>
                <w:sz w:val="16"/>
                <w:szCs w:val="16"/>
              </w:rPr>
            </w:pPr>
          </w:p>
        </w:tc>
        <w:tc>
          <w:tcPr>
            <w:tcW w:w="8171" w:type="dxa"/>
            <w:vAlign w:val="center"/>
          </w:tcPr>
          <w:p w14:paraId="793C1619" w14:textId="77777777" w:rsidR="008D3DC2" w:rsidRPr="008D3DC2" w:rsidRDefault="008D3DC2" w:rsidP="008D3DC2">
            <w:pPr>
              <w:spacing w:after="0"/>
              <w:rPr>
                <w:sz w:val="16"/>
                <w:szCs w:val="16"/>
              </w:rPr>
            </w:pPr>
          </w:p>
        </w:tc>
      </w:tr>
      <w:tr w:rsidR="008D3DC2" w:rsidRPr="008D3DC2" w14:paraId="53C15636" w14:textId="77777777" w:rsidTr="001A597C">
        <w:trPr>
          <w:divId w:val="1453354881"/>
          <w:cantSplit/>
          <w:tblCellSpacing w:w="15" w:type="dxa"/>
        </w:trPr>
        <w:tc>
          <w:tcPr>
            <w:tcW w:w="1099" w:type="dxa"/>
            <w:vAlign w:val="center"/>
          </w:tcPr>
          <w:p w14:paraId="64179E13" w14:textId="77777777" w:rsidR="008D3DC2" w:rsidRPr="008D3DC2" w:rsidRDefault="008D3DC2" w:rsidP="008D3DC2">
            <w:pPr>
              <w:rPr>
                <w:b/>
              </w:rPr>
            </w:pPr>
          </w:p>
        </w:tc>
        <w:tc>
          <w:tcPr>
            <w:tcW w:w="8171" w:type="dxa"/>
            <w:tcBorders>
              <w:top w:val="single" w:sz="12" w:space="0" w:color="A6A6A6" w:themeColor="background1" w:themeShade="A6"/>
              <w:left w:val="single" w:sz="12" w:space="0" w:color="A6A6A6" w:themeColor="background1" w:themeShade="A6"/>
              <w:bottom w:val="single" w:sz="12" w:space="0" w:color="A6A6A6" w:themeColor="background1" w:themeShade="A6"/>
              <w:right w:val="single" w:sz="12" w:space="0" w:color="A6A6A6" w:themeColor="background1" w:themeShade="A6"/>
            </w:tcBorders>
            <w:vAlign w:val="center"/>
          </w:tcPr>
          <w:p w14:paraId="791820E8" w14:textId="77777777" w:rsidR="008D3DC2" w:rsidRPr="008D3DC2" w:rsidRDefault="008D3DC2" w:rsidP="00493D47">
            <w:pPr>
              <w:keepNext/>
              <w:spacing w:after="0"/>
              <w:ind w:left="390"/>
              <w:rPr>
                <w:b/>
                <w:color w:val="808080" w:themeColor="background1" w:themeShade="80"/>
              </w:rPr>
            </w:pPr>
            <w:r w:rsidRPr="008D3DC2">
              <w:rPr>
                <w:b/>
                <w:color w:val="808080" w:themeColor="background1" w:themeShade="80"/>
              </w:rPr>
              <w:t>File Types</w:t>
            </w:r>
          </w:p>
          <w:p w14:paraId="2DB3549A" w14:textId="53C8F9CD" w:rsidR="008D3DC2" w:rsidRPr="008D3DC2" w:rsidRDefault="0013648A">
            <w:pPr>
              <w:ind w:left="390"/>
            </w:pPr>
            <w:r w:rsidRPr="0013648A">
              <w:t xml:space="preserve">All documents in the </w:t>
            </w:r>
            <w:r w:rsidR="0079573E">
              <w:t>request</w:t>
            </w:r>
            <w:r w:rsidRPr="0013648A">
              <w:t xml:space="preserve"> package must be </w:t>
            </w:r>
            <w:r w:rsidRPr="0013648A">
              <w:rPr>
                <w:b/>
                <w:i/>
              </w:rPr>
              <w:t>.pdf</w:t>
            </w:r>
            <w:r w:rsidRPr="0013648A">
              <w:t xml:space="preserve"> files.  You can upload other file types (such as Microsoft Office </w:t>
            </w:r>
            <w:r>
              <w:t>or</w:t>
            </w:r>
            <w:r w:rsidRPr="0013648A">
              <w:t xml:space="preserve"> graphics) and </w:t>
            </w:r>
            <w:r w:rsidR="003568FE">
              <w:t>HDS</w:t>
            </w:r>
            <w:r w:rsidRPr="0013648A">
              <w:t xml:space="preserve"> will convert them to </w:t>
            </w:r>
            <w:r w:rsidRPr="0013648A">
              <w:rPr>
                <w:i/>
              </w:rPr>
              <w:t>.pdf</w:t>
            </w:r>
            <w:r w:rsidRPr="0013648A">
              <w:t>.</w:t>
            </w:r>
          </w:p>
        </w:tc>
      </w:tr>
      <w:tr w:rsidR="008D3DC2" w:rsidRPr="008D3DC2" w14:paraId="10D131E9" w14:textId="77777777" w:rsidTr="001A597C">
        <w:trPr>
          <w:divId w:val="1453354881"/>
          <w:cantSplit/>
          <w:tblCellSpacing w:w="15" w:type="dxa"/>
        </w:trPr>
        <w:tc>
          <w:tcPr>
            <w:tcW w:w="1099" w:type="dxa"/>
            <w:vAlign w:val="center"/>
          </w:tcPr>
          <w:p w14:paraId="3B152D49" w14:textId="77777777" w:rsidR="008D3DC2" w:rsidRPr="008D3DC2" w:rsidRDefault="008D3DC2" w:rsidP="008D3DC2">
            <w:pPr>
              <w:spacing w:after="0"/>
              <w:rPr>
                <w:b/>
                <w:sz w:val="16"/>
                <w:szCs w:val="16"/>
              </w:rPr>
            </w:pPr>
          </w:p>
        </w:tc>
        <w:tc>
          <w:tcPr>
            <w:tcW w:w="8171" w:type="dxa"/>
            <w:vAlign w:val="center"/>
          </w:tcPr>
          <w:p w14:paraId="367710ED" w14:textId="77777777" w:rsidR="008D3DC2" w:rsidRPr="008D3DC2" w:rsidRDefault="008D3DC2" w:rsidP="008D3DC2">
            <w:pPr>
              <w:spacing w:after="0"/>
              <w:rPr>
                <w:sz w:val="16"/>
                <w:szCs w:val="16"/>
              </w:rPr>
            </w:pPr>
          </w:p>
        </w:tc>
      </w:tr>
      <w:tr w:rsidR="008D3DC2" w:rsidRPr="008D3DC2" w14:paraId="61C33C08" w14:textId="77777777" w:rsidTr="001A597C">
        <w:trPr>
          <w:divId w:val="1453354881"/>
          <w:cantSplit/>
          <w:trHeight w:val="690"/>
          <w:tblCellSpacing w:w="15" w:type="dxa"/>
        </w:trPr>
        <w:tc>
          <w:tcPr>
            <w:tcW w:w="1099" w:type="dxa"/>
            <w:tcBorders>
              <w:right w:val="single" w:sz="12" w:space="0" w:color="767171" w:themeColor="background2" w:themeShade="80"/>
            </w:tcBorders>
            <w:vAlign w:val="center"/>
          </w:tcPr>
          <w:p w14:paraId="44747B01" w14:textId="77777777" w:rsidR="008D3DC2" w:rsidRPr="008D3DC2" w:rsidRDefault="008D3DC2" w:rsidP="008D3DC2">
            <w:pPr>
              <w:rPr>
                <w:b/>
              </w:rPr>
            </w:pPr>
          </w:p>
        </w:tc>
        <w:tc>
          <w:tcPr>
            <w:tcW w:w="8171" w:type="dxa"/>
            <w:vAlign w:val="center"/>
          </w:tcPr>
          <w:p w14:paraId="439FBA84" w14:textId="388BC94F" w:rsidR="00633CAA" w:rsidRPr="008D3DC2" w:rsidRDefault="008D3DC2" w:rsidP="001A597C">
            <w:pPr>
              <w:spacing w:after="0"/>
            </w:pPr>
            <w:r w:rsidRPr="008D3DC2">
              <w:t xml:space="preserve">The Explorer window closes and the names of the selected files appear </w:t>
            </w:r>
            <w:r w:rsidR="00A360EE">
              <w:t>in</w:t>
            </w:r>
            <w:r w:rsidRPr="008D3DC2">
              <w:t xml:space="preserve"> a bulleted list below the </w:t>
            </w:r>
            <w:r w:rsidRPr="008D3DC2">
              <w:rPr>
                <w:i/>
              </w:rPr>
              <w:t>Choose Files</w:t>
            </w:r>
            <w:r w:rsidRPr="008D3DC2">
              <w:t xml:space="preserve"> button.</w:t>
            </w:r>
          </w:p>
        </w:tc>
      </w:tr>
      <w:tr w:rsidR="00211B5D" w:rsidRPr="008D3DC2" w14:paraId="7EBFAA6D" w14:textId="77777777" w:rsidTr="00AD5D33">
        <w:trPr>
          <w:divId w:val="1453354881"/>
          <w:cantSplit/>
          <w:tblCellSpacing w:w="15" w:type="dxa"/>
        </w:trPr>
        <w:tc>
          <w:tcPr>
            <w:tcW w:w="1099" w:type="dxa"/>
            <w:tcBorders>
              <w:right w:val="single" w:sz="12" w:space="0" w:color="767171" w:themeColor="background2" w:themeShade="80"/>
            </w:tcBorders>
            <w:vAlign w:val="center"/>
          </w:tcPr>
          <w:p w14:paraId="4DBDCC7C" w14:textId="5B47BB4F" w:rsidR="00211B5D" w:rsidRPr="001A597C" w:rsidRDefault="00211B5D" w:rsidP="008D3DC2">
            <w:pPr>
              <w:rPr>
                <w:b/>
                <w:sz w:val="22"/>
                <w:szCs w:val="22"/>
              </w:rPr>
            </w:pPr>
            <w:r w:rsidRPr="001A597C">
              <w:rPr>
                <w:b/>
                <w:sz w:val="22"/>
                <w:szCs w:val="22"/>
              </w:rPr>
              <w:t>Create the upload</w:t>
            </w:r>
          </w:p>
        </w:tc>
        <w:tc>
          <w:tcPr>
            <w:tcW w:w="8171" w:type="dxa"/>
            <w:vAlign w:val="center"/>
          </w:tcPr>
          <w:p w14:paraId="055A92D5" w14:textId="07C9061C" w:rsidR="00211B5D" w:rsidRPr="008D3DC2" w:rsidRDefault="00211B5D">
            <w:pPr>
              <w:spacing w:after="0"/>
            </w:pPr>
            <w:r>
              <w:t xml:space="preserve">After verifying the files selected from your folder, click </w:t>
            </w:r>
            <w:r w:rsidRPr="001A597C">
              <w:rPr>
                <w:b/>
              </w:rPr>
              <w:t>Upload Files</w:t>
            </w:r>
            <w:r>
              <w:t>.  The file names reappear on the Uploaded Files list.</w:t>
            </w:r>
          </w:p>
        </w:tc>
      </w:tr>
    </w:tbl>
    <w:p w14:paraId="2F946EE3" w14:textId="41424441" w:rsidR="00AD5D33" w:rsidRDefault="00AD5D33">
      <w:pPr>
        <w:divId w:val="1453354881"/>
      </w:pPr>
    </w:p>
    <w:p w14:paraId="5FA18FEF" w14:textId="77777777" w:rsidR="004360F8" w:rsidRPr="00A00EFE" w:rsidRDefault="004360F8" w:rsidP="004360F8">
      <w:pPr>
        <w:pBdr>
          <w:bottom w:val="single" w:sz="8" w:space="7" w:color="009999"/>
        </w:pBdr>
        <w:ind w:left="2250"/>
        <w:divId w:val="1453354881"/>
        <w:rPr>
          <w:rFonts w:ascii="Arial" w:hAnsi="Arial" w:cs="Arial"/>
          <w:sz w:val="20"/>
          <w:szCs w:val="20"/>
        </w:rPr>
      </w:pPr>
      <w:r w:rsidRPr="008D3DC2">
        <w:rPr>
          <w:noProof/>
          <w:color w:val="009999"/>
        </w:rPr>
        <mc:AlternateContent>
          <mc:Choice Requires="wps">
            <w:drawing>
              <wp:anchor distT="0" distB="0" distL="114300" distR="114300" simplePos="0" relativeHeight="251716608" behindDoc="0" locked="0" layoutInCell="1" allowOverlap="1" wp14:anchorId="541BAE99" wp14:editId="4505F734">
                <wp:simplePos x="0" y="0"/>
                <wp:positionH relativeFrom="column">
                  <wp:posOffset>960120</wp:posOffset>
                </wp:positionH>
                <wp:positionV relativeFrom="paragraph">
                  <wp:posOffset>92075</wp:posOffset>
                </wp:positionV>
                <wp:extent cx="236220" cy="228600"/>
                <wp:effectExtent l="0" t="0" r="0" b="0"/>
                <wp:wrapNone/>
                <wp:docPr id="272" name="Explosion 1 9"/>
                <wp:cNvGraphicFramePr/>
                <a:graphic xmlns:a="http://schemas.openxmlformats.org/drawingml/2006/main">
                  <a:graphicData uri="http://schemas.microsoft.com/office/word/2010/wordprocessingShape">
                    <wps:wsp>
                      <wps:cNvSpPr/>
                      <wps:spPr>
                        <a:xfrm>
                          <a:off x="0" y="0"/>
                          <a:ext cx="236220" cy="228600"/>
                        </a:xfrm>
                        <a:prstGeom prst="irregularSeal1">
                          <a:avLst/>
                        </a:prstGeom>
                        <a:solidFill>
                          <a:srgbClr val="11AFAB"/>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w:pict>
              <v:shapetype w14:anchorId="7A7D8F8B"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Explosion 1 9" o:spid="_x0000_s1026" type="#_x0000_t71" style="position:absolute;margin-left:75.6pt;margin-top:7.25pt;width:18.6pt;height:18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" fillcolor="#11afab" stroked="f" strokeweight="1pt"/>
            </w:pict>
          </mc:Fallback>
        </mc:AlternateContent>
      </w:r>
      <w:r>
        <w:rPr>
          <w:rFonts w:ascii="Arial" w:hAnsi="Arial" w:cs="Arial"/>
          <w:sz w:val="20"/>
          <w:szCs w:val="20"/>
        </w:rPr>
        <w:t xml:space="preserve">To delete the entire selection of files before upload, click the </w:t>
      </w:r>
      <w:r w:rsidRPr="0048617C">
        <w:rPr>
          <w:rFonts w:ascii="Arial" w:hAnsi="Arial" w:cs="Arial"/>
          <w:b/>
          <w:i/>
          <w:sz w:val="20"/>
          <w:szCs w:val="20"/>
        </w:rPr>
        <w:t>Choose Files</w:t>
      </w:r>
      <w:r>
        <w:rPr>
          <w:rFonts w:ascii="Arial" w:hAnsi="Arial" w:cs="Arial"/>
          <w:sz w:val="20"/>
          <w:szCs w:val="20"/>
        </w:rPr>
        <w:t xml:space="preserve"> button</w:t>
      </w:r>
      <w:r w:rsidRPr="00B617E9">
        <w:rPr>
          <w:rFonts w:ascii="Arial" w:hAnsi="Arial" w:cs="Arial"/>
          <w:sz w:val="20"/>
          <w:szCs w:val="20"/>
        </w:rPr>
        <w:t>.</w:t>
      </w:r>
      <w:r>
        <w:rPr>
          <w:rFonts w:ascii="Arial" w:hAnsi="Arial" w:cs="Arial"/>
          <w:sz w:val="20"/>
          <w:szCs w:val="20"/>
        </w:rPr>
        <w:t xml:space="preserve">  The Windows Explorer screen opens and the previously selected items are removed. You can reselect files or Cancel to discontinue the request.</w:t>
      </w:r>
    </w:p>
    <w:p w14:paraId="29FE030C" w14:textId="77777777" w:rsidR="004360F8" w:rsidRDefault="004360F8">
      <w:pPr>
        <w:divId w:val="1453354881"/>
      </w:pPr>
    </w:p>
    <w:p w14:paraId="6D106ED2" w14:textId="77777777" w:rsidR="00AD5D33" w:rsidRPr="008D3DC2" w:rsidRDefault="00AD5D33" w:rsidP="00633CAA">
      <w:pPr>
        <w:ind w:left="402"/>
        <w:divId w:val="1453354881"/>
      </w:pPr>
      <w:r>
        <w:rPr>
          <w:rFonts w:ascii="Calibri" w:eastAsia="Times New Roman" w:hAnsi="Calibri" w:cs="Arial"/>
          <w:noProof/>
          <w:color w:val="000000"/>
          <w:szCs w:val="20"/>
        </w:rPr>
        <w:drawing>
          <wp:inline distT="0" distB="0" distL="0" distR="0" wp14:anchorId="2A7851CC" wp14:editId="64E6BAFA">
            <wp:extent cx="5458968" cy="1399032"/>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129">
                      <a:extLst>
                        <a:ext uri="{28A0092B-C50C-407E-A947-70E740481C1C}">
                          <a14:useLocalDpi xmlns:a14="http://schemas.microsoft.com/office/drawing/2010/main" val="0"/>
                        </a:ext>
                      </a:extLst>
                    </a:blip>
                    <a:stretch>
                      <a:fillRect/>
                    </a:stretch>
                  </pic:blipFill>
                  <pic:spPr>
                    <a:xfrm>
                      <a:off x="0" y="0"/>
                      <a:ext cx="5458968" cy="1399032"/>
                    </a:xfrm>
                    <a:prstGeom prst="rect">
                      <a:avLst/>
                    </a:prstGeom>
                  </pic:spPr>
                </pic:pic>
              </a:graphicData>
            </a:graphic>
          </wp:inline>
        </w:drawing>
      </w:r>
    </w:p>
    <w:p w14:paraId="19E2F632" w14:textId="5568CB55" w:rsidR="008D3DC2" w:rsidRPr="008D3DC2" w:rsidRDefault="008D3DC2" w:rsidP="008D3DC2">
      <w:pPr>
        <w:spacing w:after="240"/>
        <w:ind w:left="2520" w:hanging="274"/>
        <w:divId w:val="1453354881"/>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0"/>
        <w:gridCol w:w="8190"/>
      </w:tblGrid>
      <w:tr w:rsidR="00AD5D33" w:rsidRPr="008D3DC2" w14:paraId="1B68D0DE" w14:textId="77777777" w:rsidTr="001A597C">
        <w:trPr>
          <w:divId w:val="1453354881"/>
          <w:cantSplit/>
          <w:tblCellSpacing w:w="15" w:type="dxa"/>
        </w:trPr>
        <w:tc>
          <w:tcPr>
            <w:tcW w:w="1125" w:type="dxa"/>
            <w:tcBorders>
              <w:right w:val="single" w:sz="12" w:space="0" w:color="767171" w:themeColor="background2" w:themeShade="80"/>
            </w:tcBorders>
          </w:tcPr>
          <w:p w14:paraId="7957500F" w14:textId="47D6B4D0" w:rsidR="00AD5D33" w:rsidRPr="008D3DC2" w:rsidRDefault="001100B3" w:rsidP="008D3DC2">
            <w:pPr>
              <w:rPr>
                <w:b/>
                <w:sz w:val="22"/>
                <w:szCs w:val="22"/>
              </w:rPr>
            </w:pPr>
            <w:r>
              <w:rPr>
                <w:b/>
                <w:sz w:val="22"/>
                <w:szCs w:val="22"/>
              </w:rPr>
              <w:t>Document Type</w:t>
            </w:r>
          </w:p>
        </w:tc>
        <w:tc>
          <w:tcPr>
            <w:tcW w:w="8145" w:type="dxa"/>
            <w:vAlign w:val="center"/>
          </w:tcPr>
          <w:p w14:paraId="25A73A00" w14:textId="24E35751" w:rsidR="001100B3" w:rsidRPr="001A597C" w:rsidRDefault="001100B3" w:rsidP="001A597C">
            <w:pPr>
              <w:spacing w:after="60"/>
              <w:rPr>
                <w:rFonts w:ascii="Calibri" w:eastAsia="Times New Roman" w:hAnsi="Calibri" w:cs="Arial"/>
                <w:color w:val="000000"/>
                <w:szCs w:val="20"/>
              </w:rPr>
            </w:pPr>
            <w:r w:rsidRPr="008D3DC2">
              <w:rPr>
                <w:rFonts w:ascii="Calibri" w:eastAsia="Times New Roman" w:hAnsi="Calibri" w:cs="Arial"/>
                <w:color w:val="000000"/>
                <w:szCs w:val="20"/>
              </w:rPr>
              <w:t xml:space="preserve">The </w:t>
            </w:r>
            <w:r w:rsidRPr="008D3DC2">
              <w:rPr>
                <w:rFonts w:ascii="Calibri" w:eastAsia="Times New Roman" w:hAnsi="Calibri" w:cs="Arial"/>
                <w:b/>
                <w:i/>
                <w:color w:val="000000"/>
                <w:szCs w:val="20"/>
              </w:rPr>
              <w:t>Document Type</w:t>
            </w:r>
            <w:r w:rsidRPr="008D3DC2">
              <w:rPr>
                <w:rFonts w:ascii="Calibri" w:eastAsia="Times New Roman" w:hAnsi="Calibri" w:cs="Arial"/>
                <w:color w:val="000000"/>
                <w:szCs w:val="20"/>
              </w:rPr>
              <w:t xml:space="preserve"> default is </w:t>
            </w:r>
            <w:r w:rsidRPr="008D3DC2">
              <w:rPr>
                <w:rFonts w:ascii="Calibri" w:eastAsia="Times New Roman" w:hAnsi="Calibri" w:cs="Arial"/>
                <w:b/>
                <w:i/>
                <w:color w:val="000000"/>
                <w:szCs w:val="20"/>
              </w:rPr>
              <w:t>Authorization</w:t>
            </w:r>
            <w:r w:rsidRPr="008D3DC2">
              <w:rPr>
                <w:rFonts w:ascii="Calibri" w:eastAsia="Times New Roman" w:hAnsi="Calibri" w:cs="Arial"/>
                <w:color w:val="000000"/>
                <w:szCs w:val="20"/>
              </w:rPr>
              <w:t xml:space="preserve">.  </w:t>
            </w:r>
            <w:r w:rsidRPr="008D3DC2">
              <w:rPr>
                <w:rFonts w:eastAsia="Times New Roman"/>
              </w:rPr>
              <w:t xml:space="preserve">To change a </w:t>
            </w:r>
            <w:r w:rsidRPr="00493D47">
              <w:rPr>
                <w:rFonts w:eastAsia="Times New Roman"/>
                <w:b/>
                <w:i/>
              </w:rPr>
              <w:t>Document Type</w:t>
            </w:r>
            <w:r w:rsidRPr="008D3DC2">
              <w:rPr>
                <w:rFonts w:eastAsia="Times New Roman"/>
              </w:rPr>
              <w:t>, open the drop-down list and select another type.</w:t>
            </w:r>
          </w:p>
        </w:tc>
      </w:tr>
    </w:tbl>
    <w:p w14:paraId="5B0B7CB7" w14:textId="77777777" w:rsidR="004360F8" w:rsidRPr="001A597C" w:rsidRDefault="004360F8" w:rsidP="00BA78CA">
      <w:pPr>
        <w:spacing w:before="240" w:after="0"/>
        <w:ind w:left="1166"/>
        <w:rPr>
          <w:rFonts w:eastAsia="Times New Roman"/>
          <w:b/>
          <w:i/>
        </w:rPr>
      </w:pPr>
      <w:r w:rsidRPr="001A597C">
        <w:rPr>
          <w:rFonts w:eastAsia="Times New Roman"/>
          <w:b/>
          <w:i/>
        </w:rPr>
        <w:t>Do you want to remove a file from the batch?</w:t>
      </w:r>
    </w:p>
    <w:p w14:paraId="3178AD30" w14:textId="28486473" w:rsidR="001100B3" w:rsidRPr="00A00EFE" w:rsidRDefault="004360F8" w:rsidP="001A597C">
      <w:pPr>
        <w:spacing w:after="480"/>
        <w:ind w:left="1166"/>
        <w:divId w:val="1453354881"/>
        <w:rPr>
          <w:rFonts w:ascii="Arial" w:hAnsi="Arial" w:cs="Arial"/>
          <w:sz w:val="20"/>
          <w:szCs w:val="20"/>
        </w:rPr>
      </w:pPr>
      <w:r>
        <w:rPr>
          <w:rFonts w:eastAsia="Times New Roman"/>
        </w:rPr>
        <w:t>C</w:t>
      </w:r>
      <w:r w:rsidRPr="008D3DC2">
        <w:rPr>
          <w:rFonts w:eastAsia="Times New Roman"/>
        </w:rPr>
        <w:t xml:space="preserve">lick the  </w:t>
      </w:r>
      <w:r w:rsidRPr="008D3DC2">
        <w:rPr>
          <w:rFonts w:eastAsia="Times New Roman"/>
          <w:noProof/>
        </w:rPr>
        <w:drawing>
          <wp:inline distT="0" distB="0" distL="0" distR="0" wp14:anchorId="6D4A60FD" wp14:editId="5977B761">
            <wp:extent cx="129551" cy="121931"/>
            <wp:effectExtent l="0" t="0" r="381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17">
                      <a:extLst>
                        <a:ext uri="{28A0092B-C50C-407E-A947-70E740481C1C}">
                          <a14:useLocalDpi xmlns:a14="http://schemas.microsoft.com/office/drawing/2010/main" val="0"/>
                        </a:ext>
                      </a:extLst>
                    </a:blip>
                    <a:stretch>
                      <a:fillRect/>
                    </a:stretch>
                  </pic:blipFill>
                  <pic:spPr>
                    <a:xfrm>
                      <a:off x="0" y="0"/>
                      <a:ext cx="129551" cy="121931"/>
                    </a:xfrm>
                    <a:prstGeom prst="rect">
                      <a:avLst/>
                    </a:prstGeom>
                  </pic:spPr>
                </pic:pic>
              </a:graphicData>
            </a:graphic>
          </wp:inline>
        </w:drawing>
      </w:r>
      <w:r w:rsidRPr="008D3DC2">
        <w:rPr>
          <w:rFonts w:eastAsia="Times New Roman"/>
        </w:rPr>
        <w:t xml:space="preserve">  Delete (trash can) icon</w:t>
      </w:r>
      <w:r>
        <w:rPr>
          <w:rFonts w:eastAsia="Times New Roman"/>
        </w:rPr>
        <w:t xml:space="preserve"> corresponding to the file</w:t>
      </w:r>
      <w:r w:rsidRPr="008D3DC2">
        <w:rPr>
          <w:rFonts w:eastAsia="Times New Roman"/>
        </w:rPr>
        <w:t>.</w:t>
      </w:r>
    </w:p>
    <w:p w14:paraId="757578C5" w14:textId="2CA3E971" w:rsidR="008D3DC2" w:rsidRPr="008D3DC2" w:rsidRDefault="008D3DC2" w:rsidP="0087017A">
      <w:pPr>
        <w:numPr>
          <w:ilvl w:val="0"/>
          <w:numId w:val="36"/>
        </w:numPr>
        <w:ind w:left="360"/>
        <w:contextualSpacing/>
        <w:divId w:val="1453354881"/>
        <w:rPr>
          <w:rFonts w:eastAsia="Times New Roman"/>
        </w:rPr>
      </w:pPr>
      <w:r w:rsidRPr="008D3DC2">
        <w:rPr>
          <w:rFonts w:eastAsia="Times New Roman"/>
        </w:rPr>
        <w:t xml:space="preserve">When the </w:t>
      </w:r>
      <w:r w:rsidR="004360F8">
        <w:rPr>
          <w:rFonts w:eastAsia="Times New Roman"/>
        </w:rPr>
        <w:t>list of batch requests is correct,</w:t>
      </w:r>
      <w:r w:rsidRPr="008D3DC2">
        <w:rPr>
          <w:rFonts w:eastAsia="Times New Roman"/>
        </w:rPr>
        <w:t xml:space="preserve"> click the  </w:t>
      </w:r>
      <w:r w:rsidRPr="008D3DC2">
        <w:rPr>
          <w:rFonts w:eastAsia="Times New Roman"/>
          <w:noProof/>
        </w:rPr>
        <w:drawing>
          <wp:inline distT="0" distB="0" distL="0" distR="0" wp14:anchorId="3FBA2B32" wp14:editId="6417E6AB">
            <wp:extent cx="693480" cy="23624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130">
                      <a:extLst>
                        <a:ext uri="{28A0092B-C50C-407E-A947-70E740481C1C}">
                          <a14:useLocalDpi xmlns:a14="http://schemas.microsoft.com/office/drawing/2010/main" val="0"/>
                        </a:ext>
                      </a:extLst>
                    </a:blip>
                    <a:stretch>
                      <a:fillRect/>
                    </a:stretch>
                  </pic:blipFill>
                  <pic:spPr>
                    <a:xfrm>
                      <a:off x="0" y="0"/>
                      <a:ext cx="693480" cy="236240"/>
                    </a:xfrm>
                    <a:prstGeom prst="rect">
                      <a:avLst/>
                    </a:prstGeom>
                  </pic:spPr>
                </pic:pic>
              </a:graphicData>
            </a:graphic>
          </wp:inline>
        </w:drawing>
      </w:r>
      <w:r w:rsidRPr="008D3DC2">
        <w:rPr>
          <w:rFonts w:eastAsia="Times New Roman"/>
        </w:rPr>
        <w:t xml:space="preserve">  button.  </w:t>
      </w:r>
      <w:r w:rsidR="004360F8">
        <w:rPr>
          <w:rFonts w:eastAsia="Times New Roman"/>
        </w:rPr>
        <w:t>The</w:t>
      </w:r>
      <w:r w:rsidR="004360F8" w:rsidRPr="008D3DC2">
        <w:rPr>
          <w:rFonts w:eastAsia="Times New Roman"/>
        </w:rPr>
        <w:t xml:space="preserve"> </w:t>
      </w:r>
      <w:r w:rsidR="00594191" w:rsidRPr="00D1689A">
        <w:rPr>
          <w:rFonts w:eastAsia="Times New Roman"/>
          <w:b/>
          <w:i/>
        </w:rPr>
        <w:t>Create</w:t>
      </w:r>
      <w:r w:rsidR="00594191">
        <w:rPr>
          <w:rFonts w:eastAsia="Times New Roman"/>
        </w:rPr>
        <w:t xml:space="preserve"> </w:t>
      </w:r>
      <w:r w:rsidRPr="008D3DC2">
        <w:rPr>
          <w:rFonts w:eastAsia="Times New Roman"/>
          <w:b/>
          <w:i/>
        </w:rPr>
        <w:t xml:space="preserve">Batch </w:t>
      </w:r>
      <w:r w:rsidR="00594191">
        <w:rPr>
          <w:rFonts w:eastAsia="Times New Roman"/>
          <w:b/>
          <w:i/>
        </w:rPr>
        <w:t>Requests</w:t>
      </w:r>
      <w:r w:rsidR="00594191" w:rsidRPr="008D3DC2">
        <w:rPr>
          <w:rFonts w:eastAsia="Times New Roman"/>
        </w:rPr>
        <w:t xml:space="preserve"> </w:t>
      </w:r>
      <w:r w:rsidRPr="008D3DC2">
        <w:rPr>
          <w:rFonts w:eastAsia="Times New Roman"/>
        </w:rPr>
        <w:t>page opens.</w:t>
      </w:r>
    </w:p>
    <w:p w14:paraId="36A721AA" w14:textId="120AB0DE" w:rsidR="008D3DC2" w:rsidRPr="008D3DC2" w:rsidRDefault="008D3DC2" w:rsidP="00BA2E92">
      <w:pPr>
        <w:pStyle w:val="Heading3"/>
        <w:divId w:val="1453354881"/>
      </w:pPr>
      <w:bookmarkStart w:id="202" w:name="_Toc457578104"/>
      <w:r w:rsidRPr="008D3DC2">
        <w:t xml:space="preserve">Create the </w:t>
      </w:r>
      <w:bookmarkEnd w:id="202"/>
      <w:r w:rsidR="00EC0869">
        <w:t>Requests</w:t>
      </w:r>
    </w:p>
    <w:p w14:paraId="1436974C" w14:textId="53DE7C3A" w:rsidR="00EC0869" w:rsidRDefault="00EC0869" w:rsidP="00EC0869">
      <w:pPr>
        <w:keepNext/>
        <w:spacing w:after="240"/>
        <w:divId w:val="1453354881"/>
        <w:rPr>
          <w:rFonts w:ascii="Calibri" w:eastAsia="Times New Roman" w:hAnsi="Calibri" w:cs="Arial"/>
          <w:color w:val="000000"/>
          <w:szCs w:val="20"/>
        </w:rPr>
      </w:pPr>
      <w:r w:rsidRPr="00570780">
        <w:rPr>
          <w:rFonts w:ascii="Calibri" w:eastAsia="Times New Roman" w:hAnsi="Calibri" w:cs="Arial"/>
          <w:color w:val="000000"/>
          <w:szCs w:val="20"/>
        </w:rPr>
        <w:t xml:space="preserve">When the batch successfully uploads, the </w:t>
      </w:r>
      <w:r w:rsidRPr="00D1689A">
        <w:rPr>
          <w:rFonts w:ascii="Calibri" w:eastAsia="Times New Roman" w:hAnsi="Calibri" w:cs="Arial"/>
          <w:b/>
          <w:color w:val="000000"/>
          <w:szCs w:val="20"/>
        </w:rPr>
        <w:t>Create Batch Requests</w:t>
      </w:r>
      <w:r w:rsidRPr="00570780">
        <w:rPr>
          <w:rFonts w:ascii="Calibri" w:eastAsia="Times New Roman" w:hAnsi="Calibri" w:cs="Arial"/>
          <w:color w:val="000000"/>
          <w:szCs w:val="20"/>
        </w:rPr>
        <w:t xml:space="preserve"> page opens</w:t>
      </w:r>
      <w:r>
        <w:rPr>
          <w:rFonts w:ascii="Calibri" w:eastAsia="Times New Roman" w:hAnsi="Calibri" w:cs="Arial"/>
          <w:color w:val="000000"/>
          <w:szCs w:val="20"/>
        </w:rPr>
        <w:t xml:space="preserve">. </w:t>
      </w:r>
      <w:r w:rsidR="00101B3F">
        <w:rPr>
          <w:rFonts w:ascii="Calibri" w:eastAsia="Times New Roman" w:hAnsi="Calibri" w:cs="Arial"/>
          <w:color w:val="000000"/>
          <w:szCs w:val="20"/>
        </w:rPr>
        <w:t>Y</w:t>
      </w:r>
      <w:r>
        <w:rPr>
          <w:rFonts w:ascii="Calibri" w:eastAsia="Times New Roman" w:hAnsi="Calibri" w:cs="Arial"/>
          <w:color w:val="000000"/>
          <w:szCs w:val="20"/>
        </w:rPr>
        <w:t>ou’re now ready to create the individual requests</w:t>
      </w:r>
      <w:r w:rsidR="00594191">
        <w:rPr>
          <w:rFonts w:ascii="Calibri" w:eastAsia="Times New Roman" w:hAnsi="Calibri" w:cs="Arial"/>
          <w:color w:val="000000"/>
          <w:szCs w:val="20"/>
        </w:rPr>
        <w:t xml:space="preserve"> in </w:t>
      </w:r>
      <w:r w:rsidR="003568FE">
        <w:rPr>
          <w:rFonts w:ascii="Calibri" w:eastAsia="Times New Roman" w:hAnsi="Calibri" w:cs="Arial"/>
          <w:color w:val="000000"/>
          <w:szCs w:val="20"/>
        </w:rPr>
        <w:t>HDS</w:t>
      </w:r>
      <w:r>
        <w:rPr>
          <w:rFonts w:ascii="Calibri" w:eastAsia="Times New Roman" w:hAnsi="Calibri" w:cs="Arial"/>
          <w:color w:val="000000"/>
          <w:szCs w:val="20"/>
        </w:rPr>
        <w:t xml:space="preserve">. </w:t>
      </w:r>
    </w:p>
    <w:p w14:paraId="4D43A922" w14:textId="02606146" w:rsidR="00472C13" w:rsidRDefault="00EA00AF" w:rsidP="00EC0869">
      <w:pPr>
        <w:keepNext/>
        <w:spacing w:after="240"/>
        <w:divId w:val="1453354881"/>
        <w:rPr>
          <w:rFonts w:ascii="Calibri" w:eastAsia="Times New Roman" w:hAnsi="Calibri" w:cs="Arial"/>
          <w:color w:val="000000"/>
          <w:szCs w:val="20"/>
        </w:rPr>
      </w:pPr>
      <w:r>
        <w:rPr>
          <w:rFonts w:ascii="Calibri" w:eastAsia="Times New Roman" w:hAnsi="Calibri" w:cs="Arial"/>
          <w:noProof/>
          <w:color w:val="000000"/>
          <w:szCs w:val="20"/>
        </w:rPr>
        <w:drawing>
          <wp:inline distT="0" distB="0" distL="0" distR="0" wp14:anchorId="46806D15" wp14:editId="140BBB67">
            <wp:extent cx="4864608" cy="362102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864608" cy="3621024"/>
                    </a:xfrm>
                    <a:prstGeom prst="rect">
                      <a:avLst/>
                    </a:prstGeom>
                  </pic:spPr>
                </pic:pic>
              </a:graphicData>
            </a:graphic>
          </wp:inline>
        </w:drawing>
      </w:r>
    </w:p>
    <w:p w14:paraId="107162CD" w14:textId="199B1661" w:rsidR="00923297" w:rsidRPr="003D4BF1" w:rsidRDefault="004360F8" w:rsidP="00923297">
      <w:pPr>
        <w:pStyle w:val="Heading4"/>
        <w:divId w:val="1453354881"/>
      </w:pPr>
      <w:r>
        <w:t>Do you want to change the c</w:t>
      </w:r>
      <w:r w:rsidR="00923297" w:rsidRPr="003D4BF1">
        <w:t>lient</w:t>
      </w:r>
      <w:r w:rsidR="00904324">
        <w:t>?</w:t>
      </w:r>
      <w:r w:rsidR="00923297" w:rsidRPr="003D4BF1">
        <w:t xml:space="preserve"> </w:t>
      </w:r>
    </w:p>
    <w:p w14:paraId="68E80280" w14:textId="77777777" w:rsidR="00923297" w:rsidRDefault="00923297" w:rsidP="00923297">
      <w:pPr>
        <w:divId w:val="1453354881"/>
      </w:pPr>
      <w:r>
        <w:t xml:space="preserve">When creating a new request, the system pre-fills the </w:t>
      </w:r>
      <w:r w:rsidRPr="003D4BF1">
        <w:rPr>
          <w:b/>
          <w:i/>
        </w:rPr>
        <w:t xml:space="preserve">Client Information </w:t>
      </w:r>
      <w:r>
        <w:t>section with the name of the client most recently used.  The client is associated to every request in the batch.  If necessary, you can associate a different client to all the requests.</w:t>
      </w:r>
    </w:p>
    <w:p w14:paraId="27B4D2E6" w14:textId="77777777" w:rsidR="00923297" w:rsidRDefault="00923297" w:rsidP="00923297">
      <w:pPr>
        <w:pStyle w:val="ListParagraph"/>
        <w:numPr>
          <w:ilvl w:val="0"/>
          <w:numId w:val="105"/>
        </w:numPr>
        <w:divId w:val="1453354881"/>
      </w:pPr>
      <w:r>
        <w:t xml:space="preserve">Click the </w:t>
      </w:r>
      <w:r w:rsidRPr="003D4BF1">
        <w:rPr>
          <w:b/>
        </w:rPr>
        <w:t>Remove</w:t>
      </w:r>
      <w:r>
        <w:t xml:space="preserve"> button to change clients.</w:t>
      </w:r>
    </w:p>
    <w:p w14:paraId="5F0B98B2" w14:textId="77777777" w:rsidR="00923297" w:rsidRDefault="00923297" w:rsidP="00923297">
      <w:pPr>
        <w:jc w:val="center"/>
        <w:divId w:val="1453354881"/>
      </w:pPr>
      <w:r>
        <w:rPr>
          <w:noProof/>
        </w:rPr>
        <w:drawing>
          <wp:inline distT="0" distB="0" distL="0" distR="0" wp14:anchorId="7DF96845" wp14:editId="642213BA">
            <wp:extent cx="2852928" cy="2093976"/>
            <wp:effectExtent l="0" t="0" r="5080" b="190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121">
                      <a:extLst>
                        <a:ext uri="{28A0092B-C50C-407E-A947-70E740481C1C}">
                          <a14:useLocalDpi xmlns:a14="http://schemas.microsoft.com/office/drawing/2010/main" val="0"/>
                        </a:ext>
                      </a:extLst>
                    </a:blip>
                    <a:stretch>
                      <a:fillRect/>
                    </a:stretch>
                  </pic:blipFill>
                  <pic:spPr>
                    <a:xfrm>
                      <a:off x="0" y="0"/>
                      <a:ext cx="2852928" cy="2093976"/>
                    </a:xfrm>
                    <a:prstGeom prst="rect">
                      <a:avLst/>
                    </a:prstGeom>
                  </pic:spPr>
                </pic:pic>
              </a:graphicData>
            </a:graphic>
          </wp:inline>
        </w:drawing>
      </w:r>
    </w:p>
    <w:p w14:paraId="5AEDC805" w14:textId="77777777" w:rsidR="00923297" w:rsidRDefault="00923297" w:rsidP="004F0810">
      <w:pPr>
        <w:pStyle w:val="ListParagraph"/>
        <w:keepNext/>
        <w:numPr>
          <w:ilvl w:val="0"/>
          <w:numId w:val="105"/>
        </w:numPr>
        <w:divId w:val="1453354881"/>
      </w:pPr>
      <w:r>
        <w:t>Select an option for locating the replacement.</w:t>
      </w:r>
    </w:p>
    <w:p w14:paraId="6F1F3C1C" w14:textId="77777777" w:rsidR="00923297" w:rsidRDefault="00923297" w:rsidP="004F0810">
      <w:pPr>
        <w:spacing w:after="240"/>
        <w:jc w:val="center"/>
        <w:divId w:val="1453354881"/>
      </w:pPr>
      <w:r>
        <w:rPr>
          <w:noProof/>
        </w:rPr>
        <w:drawing>
          <wp:inline distT="0" distB="0" distL="0" distR="0" wp14:anchorId="0A5BBFBC" wp14:editId="7CD737C1">
            <wp:extent cx="2843784" cy="1545336"/>
            <wp:effectExtent l="19050" t="19050" r="13970" b="1714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122">
                      <a:extLst>
                        <a:ext uri="{28A0092B-C50C-407E-A947-70E740481C1C}">
                          <a14:useLocalDpi xmlns:a14="http://schemas.microsoft.com/office/drawing/2010/main" val="0"/>
                        </a:ext>
                      </a:extLst>
                    </a:blip>
                    <a:stretch>
                      <a:fillRect/>
                    </a:stretch>
                  </pic:blipFill>
                  <pic:spPr>
                    <a:xfrm>
                      <a:off x="0" y="0"/>
                      <a:ext cx="2843784" cy="1545336"/>
                    </a:xfrm>
                    <a:prstGeom prst="rect">
                      <a:avLst/>
                    </a:prstGeom>
                    <a:ln>
                      <a:solidFill>
                        <a:sysClr val="windowText" lastClr="000000"/>
                      </a:solidFill>
                    </a:ln>
                  </pic:spPr>
                </pic:pic>
              </a:graphicData>
            </a:graphic>
          </wp:inline>
        </w:drawing>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7100"/>
      </w:tblGrid>
      <w:tr w:rsidR="00923297" w14:paraId="767D94E0" w14:textId="77777777" w:rsidTr="004F0810">
        <w:trPr>
          <w:divId w:val="1453354881"/>
        </w:trPr>
        <w:tc>
          <w:tcPr>
            <w:tcW w:w="1890" w:type="dxa"/>
          </w:tcPr>
          <w:p w14:paraId="1C51E547" w14:textId="77777777" w:rsidR="00923297" w:rsidRDefault="00923297" w:rsidP="00045C6D">
            <w:pPr>
              <w:keepNext/>
              <w:spacing w:after="0"/>
            </w:pPr>
            <w:r w:rsidRPr="003D4BF1">
              <w:rPr>
                <w:rFonts w:ascii="Calibri" w:eastAsia="Times New Roman" w:hAnsi="Calibri" w:cs="Arial"/>
                <w:b/>
                <w:color w:val="767171" w:themeColor="background2" w:themeShade="80"/>
                <w:szCs w:val="20"/>
              </w:rPr>
              <w:t>Clients recently used</w:t>
            </w:r>
          </w:p>
        </w:tc>
        <w:tc>
          <w:tcPr>
            <w:tcW w:w="7100" w:type="dxa"/>
            <w:vAlign w:val="center"/>
          </w:tcPr>
          <w:p w14:paraId="0CD585E0" w14:textId="77777777" w:rsidR="00923297" w:rsidRDefault="00923297" w:rsidP="004F0810">
            <w:pPr>
              <w:spacing w:after="360"/>
            </w:pPr>
            <w:r>
              <w:t xml:space="preserve">Click the field </w:t>
            </w:r>
            <w:r w:rsidRPr="00451057">
              <w:rPr>
                <w:b/>
                <w:i/>
              </w:rPr>
              <w:t>Select a Recent Client</w:t>
            </w:r>
            <w:r>
              <w:t xml:space="preserve"> to open a list of clients you commonly use and highlight the name you want.</w:t>
            </w:r>
          </w:p>
        </w:tc>
      </w:tr>
    </w:tbl>
    <w:p w14:paraId="0C23C68A" w14:textId="77777777" w:rsidR="00923297" w:rsidRDefault="00923297" w:rsidP="00923297">
      <w:pPr>
        <w:jc w:val="center"/>
        <w:divId w:val="1453354881"/>
      </w:pPr>
      <w:r>
        <w:rPr>
          <w:noProof/>
        </w:rPr>
        <w:drawing>
          <wp:inline distT="0" distB="0" distL="0" distR="0" wp14:anchorId="6782EA9C" wp14:editId="246F5A7C">
            <wp:extent cx="2843784" cy="1892808"/>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123">
                      <a:extLst>
                        <a:ext uri="{28A0092B-C50C-407E-A947-70E740481C1C}">
                          <a14:useLocalDpi xmlns:a14="http://schemas.microsoft.com/office/drawing/2010/main" val="0"/>
                        </a:ext>
                      </a:extLst>
                    </a:blip>
                    <a:stretch>
                      <a:fillRect/>
                    </a:stretch>
                  </pic:blipFill>
                  <pic:spPr>
                    <a:xfrm>
                      <a:off x="0" y="0"/>
                      <a:ext cx="2843784" cy="1892808"/>
                    </a:xfrm>
                    <a:prstGeom prst="rect">
                      <a:avLst/>
                    </a:prstGeom>
                  </pic:spPr>
                </pic:pic>
              </a:graphicData>
            </a:graphic>
          </wp:inline>
        </w:drawing>
      </w:r>
    </w:p>
    <w:p w14:paraId="53844617" w14:textId="77777777" w:rsidR="00923297" w:rsidRPr="00782C5E" w:rsidRDefault="00923297" w:rsidP="00BA78CA">
      <w:pPr>
        <w:spacing w:after="240"/>
        <w:ind w:left="2160"/>
        <w:divId w:val="1453354881"/>
      </w:pPr>
      <w:r w:rsidRPr="00782C5E">
        <w:t xml:space="preserve">The system collects any number of clients </w:t>
      </w:r>
      <w:r w:rsidRPr="00782C5E">
        <w:rPr>
          <w:b/>
          <w:i/>
        </w:rPr>
        <w:t>you</w:t>
      </w:r>
      <w:r w:rsidRPr="00782C5E">
        <w:t xml:space="preserve"> have used in previous requests.  The listing is a function of your browser (for example, Microsoft Internet Explorer (IE) or Google Chrome).  If you switch browsers, system will begin creating a new list. </w:t>
      </w:r>
    </w:p>
    <w:tbl>
      <w:tblPr>
        <w:tblStyle w:val="TableGrid"/>
        <w:tblW w:w="0" w:type="auto"/>
        <w:tblInd w:w="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6745"/>
      </w:tblGrid>
      <w:tr w:rsidR="00923297" w14:paraId="20ACDFE6" w14:textId="77777777" w:rsidTr="00BA78CA">
        <w:trPr>
          <w:divId w:val="1453354881"/>
        </w:trPr>
        <w:tc>
          <w:tcPr>
            <w:tcW w:w="2155" w:type="dxa"/>
          </w:tcPr>
          <w:p w14:paraId="1481D5C5" w14:textId="77777777" w:rsidR="00923297" w:rsidRDefault="00923297" w:rsidP="00045C6D">
            <w:pPr>
              <w:keepNext/>
              <w:spacing w:after="0"/>
              <w:ind w:left="-108"/>
            </w:pPr>
            <w:r w:rsidRPr="003D4BF1">
              <w:rPr>
                <w:rFonts w:ascii="Calibri" w:eastAsia="Times New Roman" w:hAnsi="Calibri" w:cs="Arial"/>
                <w:b/>
                <w:color w:val="767171" w:themeColor="background2" w:themeShade="80"/>
                <w:szCs w:val="20"/>
              </w:rPr>
              <w:t xml:space="preserve">Clients </w:t>
            </w:r>
            <w:r>
              <w:rPr>
                <w:rFonts w:ascii="Calibri" w:eastAsia="Times New Roman" w:hAnsi="Calibri" w:cs="Arial"/>
                <w:b/>
                <w:color w:val="767171" w:themeColor="background2" w:themeShade="80"/>
                <w:szCs w:val="20"/>
              </w:rPr>
              <w:t>not on the Recent list</w:t>
            </w:r>
          </w:p>
        </w:tc>
        <w:tc>
          <w:tcPr>
            <w:tcW w:w="6745" w:type="dxa"/>
            <w:vAlign w:val="center"/>
          </w:tcPr>
          <w:p w14:paraId="53F2B23E" w14:textId="77777777" w:rsidR="00923297" w:rsidRDefault="00923297" w:rsidP="00045C6D">
            <w:r>
              <w:t xml:space="preserve">Click the field </w:t>
            </w:r>
            <w:r w:rsidRPr="003D4BF1">
              <w:rPr>
                <w:b/>
                <w:i/>
              </w:rPr>
              <w:t>Search Existing Clients</w:t>
            </w:r>
            <w:r>
              <w:t xml:space="preserve"> to open the search box.</w:t>
            </w:r>
          </w:p>
        </w:tc>
      </w:tr>
    </w:tbl>
    <w:p w14:paraId="23163932" w14:textId="77777777" w:rsidR="00923297" w:rsidRPr="008D3DC2" w:rsidRDefault="00923297" w:rsidP="00923297">
      <w:pPr>
        <w:pStyle w:val="Heading5"/>
        <w:ind w:left="1080"/>
        <w:divId w:val="1453354881"/>
      </w:pPr>
      <w:r w:rsidRPr="008D3DC2">
        <w:t>If you are an Administrator</w:t>
      </w:r>
    </w:p>
    <w:p w14:paraId="269D074F" w14:textId="77777777" w:rsidR="00923297" w:rsidRPr="008D3DC2" w:rsidRDefault="00923297" w:rsidP="00923297">
      <w:pPr>
        <w:spacing w:after="360"/>
        <w:ind w:left="1170"/>
        <w:divId w:val="1453354881"/>
        <w:rPr>
          <w:rFonts w:eastAsia="Times New Roman"/>
        </w:rPr>
      </w:pPr>
      <w:r w:rsidRPr="008D3DC2">
        <w:rPr>
          <w:rFonts w:ascii="Calibri" w:eastAsia="Times New Roman" w:hAnsi="Calibri" w:cs="Arial"/>
          <w:color w:val="000000"/>
          <w:szCs w:val="20"/>
        </w:rPr>
        <w:t>You may have access to all clients.  The search box opens.</w:t>
      </w:r>
    </w:p>
    <w:p w14:paraId="712E3ADC" w14:textId="77777777" w:rsidR="00923297" w:rsidRPr="008D3DC2" w:rsidRDefault="00923297" w:rsidP="00923297">
      <w:pPr>
        <w:spacing w:after="360"/>
        <w:ind w:left="720"/>
        <w:divId w:val="1453354881"/>
        <w:rPr>
          <w:rFonts w:eastAsia="Times New Roman"/>
        </w:rPr>
      </w:pPr>
      <w:r>
        <w:rPr>
          <w:rFonts w:eastAsia="Times New Roman"/>
          <w:noProof/>
        </w:rPr>
        <w:drawing>
          <wp:inline distT="0" distB="0" distL="0" distR="0" wp14:anchorId="5EEF0B88" wp14:editId="139A3AFF">
            <wp:extent cx="4645152" cy="2103120"/>
            <wp:effectExtent l="0" t="0" r="317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645152" cy="2103120"/>
                    </a:xfrm>
                    <a:prstGeom prst="rect">
                      <a:avLst/>
                    </a:prstGeom>
                  </pic:spPr>
                </pic:pic>
              </a:graphicData>
            </a:graphic>
          </wp:inline>
        </w:drawing>
      </w:r>
    </w:p>
    <w:p w14:paraId="15950FF9" w14:textId="77777777" w:rsidR="00923297" w:rsidRPr="008D3DC2" w:rsidRDefault="00923297" w:rsidP="00923297">
      <w:pPr>
        <w:numPr>
          <w:ilvl w:val="0"/>
          <w:numId w:val="105"/>
        </w:numPr>
        <w:spacing w:after="360"/>
        <w:divId w:val="1453354881"/>
        <w:rPr>
          <w:rFonts w:eastAsia="Times New Roman"/>
        </w:rPr>
      </w:pPr>
      <w:r w:rsidRPr="008D3DC2">
        <w:rPr>
          <w:rFonts w:eastAsia="Times New Roman"/>
        </w:rPr>
        <w:t xml:space="preserve">Type at least </w:t>
      </w:r>
      <w:r w:rsidRPr="008D3DC2">
        <w:rPr>
          <w:rFonts w:eastAsia="Times New Roman"/>
          <w:i/>
        </w:rPr>
        <w:t>three characters</w:t>
      </w:r>
      <w:r w:rsidRPr="008D3DC2">
        <w:rPr>
          <w:rFonts w:eastAsia="Times New Roman"/>
        </w:rPr>
        <w:t xml:space="preserve"> in the text box and click </w:t>
      </w:r>
      <w:r w:rsidRPr="008D3DC2">
        <w:rPr>
          <w:rFonts w:eastAsia="Times New Roman"/>
          <w:b/>
        </w:rPr>
        <w:t>Search</w:t>
      </w:r>
      <w:r w:rsidRPr="008D3DC2">
        <w:rPr>
          <w:rFonts w:eastAsia="Times New Roman"/>
        </w:rPr>
        <w:t>.</w:t>
      </w:r>
    </w:p>
    <w:p w14:paraId="1292754A" w14:textId="77777777" w:rsidR="00923297" w:rsidRPr="008D3DC2" w:rsidRDefault="00923297" w:rsidP="00923297">
      <w:pPr>
        <w:spacing w:after="360"/>
        <w:ind w:firstLine="1350"/>
        <w:divId w:val="1453354881"/>
        <w:rPr>
          <w:rFonts w:eastAsia="Times New Roman"/>
        </w:rPr>
      </w:pPr>
      <w:r w:rsidRPr="008D3DC2">
        <w:rPr>
          <w:rFonts w:eastAsia="Times New Roman"/>
          <w:noProof/>
        </w:rPr>
        <mc:AlternateContent>
          <mc:Choice Requires="wps">
            <w:drawing>
              <wp:anchor distT="0" distB="0" distL="114300" distR="114300" simplePos="0" relativeHeight="251710464" behindDoc="0" locked="0" layoutInCell="1" allowOverlap="1" wp14:anchorId="1ED61345" wp14:editId="15ADEE40">
                <wp:simplePos x="0" y="0"/>
                <wp:positionH relativeFrom="column">
                  <wp:posOffset>449580</wp:posOffset>
                </wp:positionH>
                <wp:positionV relativeFrom="paragraph">
                  <wp:posOffset>38100</wp:posOffset>
                </wp:positionV>
                <wp:extent cx="236220" cy="228600"/>
                <wp:effectExtent l="0" t="0" r="0" b="0"/>
                <wp:wrapNone/>
                <wp:docPr id="500" name="Explosion 1 297"/>
                <wp:cNvGraphicFramePr/>
                <a:graphic xmlns:a="http://schemas.openxmlformats.org/drawingml/2006/main">
                  <a:graphicData uri="http://schemas.microsoft.com/office/word/2010/wordprocessingShape">
                    <wps:wsp>
                      <wps:cNvSpPr/>
                      <wps:spPr>
                        <a:xfrm>
                          <a:off x="0" y="0"/>
                          <a:ext cx="236220" cy="228600"/>
                        </a:xfrm>
                        <a:prstGeom prst="irregularSeal1">
                          <a:avLst/>
                        </a:prstGeom>
                        <a:solidFill>
                          <a:srgbClr val="11AFAB"/>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w:pict>
              <v:shape w14:anchorId="46241980" id="Explosion 1 297" o:spid="_x0000_s1026" type="#_x0000_t71" style="position:absolute;margin-left:35.4pt;margin-top:3pt;width:18.6pt;height:18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" fillcolor="#11afab" stroked="f" strokeweight="1pt"/>
            </w:pict>
          </mc:Fallback>
        </mc:AlternateContent>
      </w:r>
      <w:r w:rsidRPr="008D3DC2">
        <w:rPr>
          <w:rFonts w:eastAsia="Times New Roman"/>
          <w:noProof/>
        </w:rPr>
        <mc:AlternateContent>
          <mc:Choice Requires="wps">
            <w:drawing>
              <wp:inline distT="0" distB="0" distL="0" distR="0" wp14:anchorId="4C99B8DC" wp14:editId="40559ED2">
                <wp:extent cx="5446168" cy="685800"/>
                <wp:effectExtent l="0" t="0" r="0" b="0"/>
                <wp:docPr id="501" name="Text Box 501"/>
                <wp:cNvGraphicFramePr/>
                <a:graphic xmlns:a="http://schemas.openxmlformats.org/drawingml/2006/main">
                  <a:graphicData uri="http://schemas.microsoft.com/office/word/2010/wordprocessingShape">
                    <wps:wsp>
                      <wps:cNvSpPr txBox="1"/>
                      <wps:spPr>
                        <a:xfrm>
                          <a:off x="0" y="0"/>
                          <a:ext cx="5446168" cy="685800"/>
                        </a:xfrm>
                        <a:prstGeom prst="rect">
                          <a:avLst/>
                        </a:prstGeom>
                        <a:noFill/>
                        <a:ln w="6350">
                          <a:noFill/>
                        </a:ln>
                        <a:effectLst/>
                      </wps:spPr>
                      <wps:txbx>
                        <w:txbxContent>
                          <w:p w14:paraId="59B1E7E3" w14:textId="0345D132" w:rsidR="003864C8" w:rsidRPr="00A00EFE" w:rsidRDefault="003864C8" w:rsidP="00923297">
                            <w:pPr>
                              <w:pBdr>
                                <w:bottom w:val="single" w:sz="8" w:space="1" w:color="33CCCC"/>
                              </w:pBdr>
                              <w:ind w:left="90"/>
                              <w:rPr>
                                <w:rFonts w:ascii="Arial" w:hAnsi="Arial" w:cs="Arial"/>
                                <w:sz w:val="20"/>
                                <w:szCs w:val="20"/>
                              </w:rPr>
                            </w:pPr>
                            <w:r>
                              <w:rPr>
                                <w:rFonts w:ascii="Arial" w:hAnsi="Arial" w:cs="Arial"/>
                                <w:sz w:val="20"/>
                                <w:szCs w:val="20"/>
                              </w:rPr>
                              <w:t>HDS</w:t>
                            </w:r>
                            <w:r w:rsidRPr="00720D50">
                              <w:rPr>
                                <w:rFonts w:ascii="Arial" w:hAnsi="Arial" w:cs="Arial"/>
                                <w:sz w:val="20"/>
                                <w:szCs w:val="20"/>
                              </w:rPr>
                              <w:t xml:space="preserve"> </w:t>
                            </w:r>
                            <w:r>
                              <w:rPr>
                                <w:rFonts w:ascii="Arial" w:hAnsi="Arial" w:cs="Arial"/>
                                <w:sz w:val="20"/>
                                <w:szCs w:val="20"/>
                              </w:rPr>
                              <w:t>applies</w:t>
                            </w:r>
                            <w:r w:rsidRPr="00720D50">
                              <w:rPr>
                                <w:rFonts w:ascii="Arial" w:hAnsi="Arial" w:cs="Arial"/>
                                <w:sz w:val="20"/>
                                <w:szCs w:val="20"/>
                              </w:rPr>
                              <w:t xml:space="preserve"> global searching.  When </w:t>
                            </w:r>
                            <w:r>
                              <w:rPr>
                                <w:rFonts w:ascii="Arial" w:hAnsi="Arial" w:cs="Arial"/>
                                <w:sz w:val="20"/>
                                <w:szCs w:val="20"/>
                              </w:rPr>
                              <w:t>the request contains</w:t>
                            </w:r>
                            <w:r w:rsidRPr="00720D50">
                              <w:rPr>
                                <w:rFonts w:ascii="Arial" w:hAnsi="Arial" w:cs="Arial"/>
                                <w:sz w:val="20"/>
                                <w:szCs w:val="20"/>
                              </w:rPr>
                              <w:t xml:space="preserve"> partial information, </w:t>
                            </w:r>
                            <w:r>
                              <w:rPr>
                                <w:rFonts w:ascii="Arial" w:hAnsi="Arial" w:cs="Arial"/>
                                <w:sz w:val="20"/>
                                <w:szCs w:val="20"/>
                              </w:rPr>
                              <w:t xml:space="preserve">the search </w:t>
                            </w:r>
                            <w:r w:rsidRPr="00720D50">
                              <w:rPr>
                                <w:rFonts w:ascii="Arial" w:hAnsi="Arial" w:cs="Arial"/>
                                <w:sz w:val="20"/>
                                <w:szCs w:val="20"/>
                              </w:rPr>
                              <w:t xml:space="preserve">will return all instances it finds </w:t>
                            </w:r>
                            <w:r w:rsidRPr="00113051">
                              <w:rPr>
                                <w:rFonts w:ascii="Arial" w:hAnsi="Arial" w:cs="Arial"/>
                                <w:sz w:val="20"/>
                                <w:szCs w:val="20"/>
                              </w:rPr>
                              <w:t xml:space="preserve">in identification codes, </w:t>
                            </w:r>
                            <w:r w:rsidRPr="00720D50">
                              <w:rPr>
                                <w:rFonts w:ascii="Arial" w:hAnsi="Arial" w:cs="Arial"/>
                                <w:sz w:val="20"/>
                                <w:szCs w:val="20"/>
                              </w:rPr>
                              <w:t xml:space="preserve">company names, </w:t>
                            </w:r>
                            <w:r w:rsidRPr="00A55FA7">
                              <w:rPr>
                                <w:rStyle w:val="NoCheckChar"/>
                                <w:rFonts w:ascii="Arial" w:hAnsi="Arial" w:cs="Arial"/>
                                <w:sz w:val="20"/>
                                <w:szCs w:val="20"/>
                              </w:rPr>
                              <w:t>point</w:t>
                            </w:r>
                            <w:r w:rsidRPr="00720D50">
                              <w:rPr>
                                <w:rFonts w:ascii="Arial" w:hAnsi="Arial" w:cs="Arial"/>
                                <w:sz w:val="20"/>
                                <w:szCs w:val="20"/>
                              </w:rPr>
                              <w:t xml:space="preserve"> of contact names, street addresses, cities, states, and zip codes.</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a:graphicData>
                </a:graphic>
              </wp:inline>
            </w:drawing>
          </mc:Choice>
          <mc:Fallback>
            <w:pict>
              <v:shape w14:anchorId="4C99B8DC" id="Text Box 501" o:spid="_x0000_s1043" type="#_x0000_t202" style="width:428.85pt;height: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" filled="f" stroked="f" strokeweight=".5pt">
                <v:textbox inset=",7.2pt,,0">
                  <w:txbxContent>
                    <w:p w14:paraId="59B1E7E3" w14:textId="0345D132" w:rsidR="003864C8" w:rsidRPr="00A00EFE" w:rsidRDefault="003864C8" w:rsidP="00923297">
                      <w:pPr>
                        <w:pBdr>
                          <w:bottom w:val="single" w:sz="8" w:space="1" w:color="33CCCC"/>
                        </w:pBdr>
                        <w:ind w:left="90"/>
                        <w:rPr>
                          <w:rFonts w:ascii="Arial" w:hAnsi="Arial" w:cs="Arial"/>
                          <w:sz w:val="20"/>
                          <w:szCs w:val="20"/>
                        </w:rPr>
                      </w:pPr>
                      <w:r>
                        <w:rPr>
                          <w:rFonts w:ascii="Arial" w:hAnsi="Arial" w:cs="Arial"/>
                          <w:sz w:val="20"/>
                          <w:szCs w:val="20"/>
                        </w:rPr>
                        <w:t>HDS</w:t>
                      </w:r>
                      <w:r w:rsidRPr="00720D50">
                        <w:rPr>
                          <w:rFonts w:ascii="Arial" w:hAnsi="Arial" w:cs="Arial"/>
                          <w:sz w:val="20"/>
                          <w:szCs w:val="20"/>
                        </w:rPr>
                        <w:t xml:space="preserve"> </w:t>
                      </w:r>
                      <w:r>
                        <w:rPr>
                          <w:rFonts w:ascii="Arial" w:hAnsi="Arial" w:cs="Arial"/>
                          <w:sz w:val="20"/>
                          <w:szCs w:val="20"/>
                        </w:rPr>
                        <w:t>applies</w:t>
                      </w:r>
                      <w:r w:rsidRPr="00720D50">
                        <w:rPr>
                          <w:rFonts w:ascii="Arial" w:hAnsi="Arial" w:cs="Arial"/>
                          <w:sz w:val="20"/>
                          <w:szCs w:val="20"/>
                        </w:rPr>
                        <w:t xml:space="preserve"> global searching.  When </w:t>
                      </w:r>
                      <w:r>
                        <w:rPr>
                          <w:rFonts w:ascii="Arial" w:hAnsi="Arial" w:cs="Arial"/>
                          <w:sz w:val="20"/>
                          <w:szCs w:val="20"/>
                        </w:rPr>
                        <w:t>the request contains</w:t>
                      </w:r>
                      <w:r w:rsidRPr="00720D50">
                        <w:rPr>
                          <w:rFonts w:ascii="Arial" w:hAnsi="Arial" w:cs="Arial"/>
                          <w:sz w:val="20"/>
                          <w:szCs w:val="20"/>
                        </w:rPr>
                        <w:t xml:space="preserve"> partial information, </w:t>
                      </w:r>
                      <w:r>
                        <w:rPr>
                          <w:rFonts w:ascii="Arial" w:hAnsi="Arial" w:cs="Arial"/>
                          <w:sz w:val="20"/>
                          <w:szCs w:val="20"/>
                        </w:rPr>
                        <w:t xml:space="preserve">the search </w:t>
                      </w:r>
                      <w:r w:rsidRPr="00720D50">
                        <w:rPr>
                          <w:rFonts w:ascii="Arial" w:hAnsi="Arial" w:cs="Arial"/>
                          <w:sz w:val="20"/>
                          <w:szCs w:val="20"/>
                        </w:rPr>
                        <w:t xml:space="preserve">will return all instances it finds </w:t>
                      </w:r>
                      <w:r w:rsidRPr="00113051">
                        <w:rPr>
                          <w:rFonts w:ascii="Arial" w:hAnsi="Arial" w:cs="Arial"/>
                          <w:sz w:val="20"/>
                          <w:szCs w:val="20"/>
                        </w:rPr>
                        <w:t xml:space="preserve">in identification codes, </w:t>
                      </w:r>
                      <w:r w:rsidRPr="00720D50">
                        <w:rPr>
                          <w:rFonts w:ascii="Arial" w:hAnsi="Arial" w:cs="Arial"/>
                          <w:sz w:val="20"/>
                          <w:szCs w:val="20"/>
                        </w:rPr>
                        <w:t xml:space="preserve">company names, </w:t>
                      </w:r>
                      <w:r w:rsidRPr="00A55FA7">
                        <w:rPr>
                          <w:rStyle w:val="NoCheckChar"/>
                          <w:rFonts w:ascii="Arial" w:hAnsi="Arial" w:cs="Arial"/>
                          <w:sz w:val="20"/>
                          <w:szCs w:val="20"/>
                        </w:rPr>
                        <w:t>point</w:t>
                      </w:r>
                      <w:r w:rsidRPr="00720D50">
                        <w:rPr>
                          <w:rFonts w:ascii="Arial" w:hAnsi="Arial" w:cs="Arial"/>
                          <w:sz w:val="20"/>
                          <w:szCs w:val="20"/>
                        </w:rPr>
                        <w:t xml:space="preserve"> of contact names, street addresses, cities, states, and zip codes.</w:t>
                      </w:r>
                    </w:p>
                  </w:txbxContent>
                </v:textbox>
                <w10:anchorlock/>
              </v:shape>
            </w:pict>
          </mc:Fallback>
        </mc:AlternateConten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7190"/>
      </w:tblGrid>
      <w:tr w:rsidR="00923297" w:rsidRPr="00F02CD9" w14:paraId="634F0ED9" w14:textId="77777777" w:rsidTr="00923297">
        <w:trPr>
          <w:divId w:val="1453354881"/>
        </w:trPr>
        <w:tc>
          <w:tcPr>
            <w:tcW w:w="1440" w:type="dxa"/>
          </w:tcPr>
          <w:p w14:paraId="17AA4358" w14:textId="77777777" w:rsidR="00923297" w:rsidRPr="00F02CD9" w:rsidRDefault="00923297" w:rsidP="00045C6D">
            <w:pPr>
              <w:spacing w:after="0"/>
              <w:ind w:left="72"/>
              <w:rPr>
                <w:rFonts w:eastAsia="Times New Roman"/>
                <w:b/>
                <w:color w:val="767171" w:themeColor="background2" w:themeShade="80"/>
              </w:rPr>
            </w:pPr>
            <w:r w:rsidRPr="00F02CD9">
              <w:rPr>
                <w:rFonts w:eastAsia="Times New Roman"/>
                <w:b/>
                <w:color w:val="767171" w:themeColor="background2" w:themeShade="80"/>
              </w:rPr>
              <w:t xml:space="preserve">Search facets </w:t>
            </w:r>
          </w:p>
          <w:p w14:paraId="79E647EE" w14:textId="77777777" w:rsidR="00923297" w:rsidRPr="00F02CD9" w:rsidRDefault="00923297" w:rsidP="00045C6D">
            <w:pPr>
              <w:spacing w:after="0"/>
              <w:ind w:left="72"/>
              <w:rPr>
                <w:rFonts w:eastAsia="Times New Roman"/>
                <w:b/>
                <w:color w:val="767171" w:themeColor="background2" w:themeShade="80"/>
              </w:rPr>
            </w:pPr>
          </w:p>
        </w:tc>
        <w:tc>
          <w:tcPr>
            <w:tcW w:w="7190" w:type="dxa"/>
          </w:tcPr>
          <w:p w14:paraId="126261CF" w14:textId="77777777" w:rsidR="00923297" w:rsidRPr="00F02CD9" w:rsidRDefault="00923297" w:rsidP="00045C6D">
            <w:pPr>
              <w:spacing w:after="240"/>
              <w:ind w:left="86"/>
              <w:rPr>
                <w:rFonts w:eastAsia="Times New Roman"/>
              </w:rPr>
            </w:pPr>
            <w:r w:rsidRPr="00F02CD9">
              <w:rPr>
                <w:rFonts w:eastAsia="Times New Roman"/>
              </w:rPr>
              <w:t xml:space="preserve">When multiple records return, a set of filters (facets) is available to further narrow the results.  Facets </w:t>
            </w:r>
            <w:r>
              <w:rPr>
                <w:rFonts w:eastAsia="Times New Roman"/>
              </w:rPr>
              <w:t>represent</w:t>
            </w:r>
            <w:r w:rsidRPr="00F02CD9">
              <w:rPr>
                <w:rFonts w:eastAsia="Times New Roman"/>
              </w:rPr>
              <w:t xml:space="preserve"> common characteristics found within the set of results that can be used to group items on the list.  The facets appear in the left column of the results screen.</w:t>
            </w:r>
          </w:p>
        </w:tc>
      </w:tr>
      <w:tr w:rsidR="00923297" w:rsidRPr="00F02CD9" w14:paraId="6FE107C9" w14:textId="77777777" w:rsidTr="00923297">
        <w:trPr>
          <w:divId w:val="1453354881"/>
        </w:trPr>
        <w:tc>
          <w:tcPr>
            <w:tcW w:w="1440" w:type="dxa"/>
          </w:tcPr>
          <w:p w14:paraId="6AF99410" w14:textId="77777777" w:rsidR="00923297" w:rsidRPr="00F02CD9" w:rsidRDefault="00923297" w:rsidP="00045C6D">
            <w:pPr>
              <w:spacing w:after="0"/>
              <w:ind w:left="72"/>
              <w:rPr>
                <w:rFonts w:eastAsia="Times New Roman"/>
                <w:b/>
                <w:color w:val="767171" w:themeColor="background2" w:themeShade="80"/>
              </w:rPr>
            </w:pPr>
            <w:r w:rsidRPr="00F02CD9">
              <w:rPr>
                <w:rFonts w:eastAsia="Times New Roman"/>
                <w:b/>
                <w:color w:val="767171" w:themeColor="background2" w:themeShade="80"/>
              </w:rPr>
              <w:t>Sort the list of results</w:t>
            </w:r>
          </w:p>
          <w:p w14:paraId="03B225F9" w14:textId="77777777" w:rsidR="00923297" w:rsidRPr="00F02CD9" w:rsidRDefault="00923297" w:rsidP="00045C6D">
            <w:pPr>
              <w:spacing w:after="0"/>
              <w:ind w:left="72"/>
              <w:rPr>
                <w:rFonts w:eastAsia="Times New Roman"/>
                <w:b/>
                <w:color w:val="767171" w:themeColor="background2" w:themeShade="80"/>
              </w:rPr>
            </w:pPr>
          </w:p>
        </w:tc>
        <w:tc>
          <w:tcPr>
            <w:tcW w:w="7190" w:type="dxa"/>
          </w:tcPr>
          <w:p w14:paraId="6467742E" w14:textId="77777777" w:rsidR="00923297" w:rsidRPr="00F02CD9" w:rsidRDefault="00923297" w:rsidP="00045C6D">
            <w:pPr>
              <w:spacing w:after="0"/>
              <w:ind w:left="91"/>
              <w:rPr>
                <w:rFonts w:eastAsia="Times New Roman"/>
              </w:rPr>
            </w:pPr>
            <w:r w:rsidRPr="00F02CD9">
              <w:rPr>
                <w:rFonts w:eastAsia="Times New Roman"/>
              </w:rPr>
              <w:t xml:space="preserve">To re-order (sort) the list of results, click the  </w:t>
            </w:r>
            <w:r w:rsidRPr="00F02CD9">
              <w:rPr>
                <w:rFonts w:eastAsia="Times New Roman"/>
                <w:noProof/>
              </w:rPr>
              <w:drawing>
                <wp:inline distT="0" distB="0" distL="0" distR="0" wp14:anchorId="2FBAC265" wp14:editId="2AC069F2">
                  <wp:extent cx="152413" cy="99069"/>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
                          <pic:cNvPicPr/>
                        </pic:nvPicPr>
                        <pic:blipFill>
                          <a:blip r:embed="rId90">
                            <a:extLst>
                              <a:ext uri="{28A0092B-C50C-407E-A947-70E740481C1C}">
                                <a14:useLocalDpi xmlns:a14="http://schemas.microsoft.com/office/drawing/2010/main" val="0"/>
                              </a:ext>
                            </a:extLst>
                          </a:blip>
                          <a:stretch>
                            <a:fillRect/>
                          </a:stretch>
                        </pic:blipFill>
                        <pic:spPr>
                          <a:xfrm>
                            <a:off x="0" y="0"/>
                            <a:ext cx="152413" cy="99069"/>
                          </a:xfrm>
                          <a:prstGeom prst="rect">
                            <a:avLst/>
                          </a:prstGeom>
                        </pic:spPr>
                      </pic:pic>
                    </a:graphicData>
                  </a:graphic>
                </wp:inline>
              </w:drawing>
            </w:r>
            <w:r w:rsidRPr="00F02CD9">
              <w:rPr>
                <w:rFonts w:eastAsia="Times New Roman"/>
              </w:rPr>
              <w:t xml:space="preserve">  </w:t>
            </w:r>
            <w:r w:rsidRPr="00810B0D">
              <w:rPr>
                <w:rFonts w:eastAsia="Times New Roman"/>
                <w:b/>
              </w:rPr>
              <w:t>Disclosure</w:t>
            </w:r>
            <w:r w:rsidRPr="00F02CD9">
              <w:rPr>
                <w:rFonts w:eastAsia="Times New Roman"/>
              </w:rPr>
              <w:t xml:space="preserve"> (down arrow) button in a column heading and select </w:t>
            </w:r>
            <w:r w:rsidRPr="00F02CD9">
              <w:rPr>
                <w:rFonts w:eastAsia="Times New Roman"/>
                <w:i/>
              </w:rPr>
              <w:t>ascending</w:t>
            </w:r>
            <w:r w:rsidRPr="00F02CD9">
              <w:rPr>
                <w:rFonts w:eastAsia="Times New Roman"/>
              </w:rPr>
              <w:t xml:space="preserve"> or </w:t>
            </w:r>
            <w:r w:rsidRPr="00F02CD9">
              <w:rPr>
                <w:rFonts w:eastAsia="Times New Roman"/>
                <w:i/>
              </w:rPr>
              <w:t>descending</w:t>
            </w:r>
            <w:r w:rsidRPr="00F02CD9">
              <w:rPr>
                <w:rFonts w:eastAsia="Times New Roman"/>
              </w:rPr>
              <w:t xml:space="preserve"> from the drop-down list.</w:t>
            </w:r>
          </w:p>
        </w:tc>
      </w:tr>
    </w:tbl>
    <w:p w14:paraId="26F4AC9F" w14:textId="77777777" w:rsidR="00923297" w:rsidRPr="00F02CD9" w:rsidRDefault="00923297" w:rsidP="00923297">
      <w:pPr>
        <w:spacing w:after="0"/>
        <w:ind w:left="1526"/>
        <w:divId w:val="1453354881"/>
        <w:rPr>
          <w:rFonts w:eastAsia="Times New Roman"/>
        </w:rPr>
      </w:pPr>
    </w:p>
    <w:p w14:paraId="138F1A52" w14:textId="77777777" w:rsidR="00923297" w:rsidRPr="008D3DC2" w:rsidRDefault="00923297" w:rsidP="00BA78CA">
      <w:pPr>
        <w:numPr>
          <w:ilvl w:val="0"/>
          <w:numId w:val="105"/>
        </w:numPr>
        <w:spacing w:after="240"/>
        <w:divId w:val="1453354881"/>
        <w:rPr>
          <w:rFonts w:eastAsia="Times New Roman"/>
        </w:rPr>
      </w:pPr>
      <w:r w:rsidRPr="008D3DC2">
        <w:rPr>
          <w:rFonts w:eastAsia="Times New Roman"/>
        </w:rPr>
        <w:t xml:space="preserve">From the search results list, select the client and click </w:t>
      </w:r>
      <w:r w:rsidRPr="008D3DC2">
        <w:rPr>
          <w:rFonts w:eastAsia="Times New Roman"/>
          <w:b/>
        </w:rPr>
        <w:t>Add</w:t>
      </w:r>
      <w:r w:rsidRPr="008D3DC2">
        <w:rPr>
          <w:rFonts w:eastAsia="Times New Roman"/>
        </w:rPr>
        <w:t>.  The client information is associated to</w:t>
      </w:r>
      <w:r>
        <w:rPr>
          <w:rFonts w:eastAsia="Times New Roman"/>
        </w:rPr>
        <w:t xml:space="preserve"> this request</w:t>
      </w:r>
      <w:r w:rsidRPr="008D3DC2">
        <w:rPr>
          <w:rFonts w:eastAsia="Times New Roman"/>
        </w:rPr>
        <w:t xml:space="preserve"> and the search screen closes.</w:t>
      </w:r>
    </w:p>
    <w:p w14:paraId="73F164FF" w14:textId="77777777" w:rsidR="00923297" w:rsidRPr="008D3DC2" w:rsidRDefault="00923297" w:rsidP="00923297">
      <w:pPr>
        <w:pStyle w:val="Heading5"/>
        <w:ind w:left="1080"/>
        <w:divId w:val="1453354881"/>
      </w:pPr>
      <w:r w:rsidRPr="008D3DC2">
        <w:t>If you are not an Administrator</w:t>
      </w:r>
    </w:p>
    <w:p w14:paraId="0EBC8719" w14:textId="77777777" w:rsidR="00923297" w:rsidRPr="008D3DC2" w:rsidRDefault="00923297" w:rsidP="00923297">
      <w:pPr>
        <w:spacing w:after="240"/>
        <w:ind w:left="1080"/>
        <w:divId w:val="1453354881"/>
        <w:rPr>
          <w:rFonts w:ascii="Calibri" w:eastAsia="Times New Roman" w:hAnsi="Calibri" w:cs="Arial"/>
          <w:color w:val="000000"/>
          <w:szCs w:val="20"/>
        </w:rPr>
      </w:pPr>
      <w:r w:rsidRPr="008D3DC2">
        <w:rPr>
          <w:rFonts w:ascii="Calibri" w:eastAsia="Times New Roman" w:hAnsi="Calibri" w:cs="Arial"/>
          <w:color w:val="000000"/>
          <w:szCs w:val="20"/>
        </w:rPr>
        <w:t xml:space="preserve">You may have access to a specific group of clients.  The list of your clients appears after clicking </w:t>
      </w:r>
      <w:r w:rsidRPr="008D3DC2">
        <w:rPr>
          <w:rFonts w:ascii="Calibri" w:eastAsia="Times New Roman" w:hAnsi="Calibri" w:cs="Arial"/>
          <w:b/>
          <w:i/>
          <w:color w:val="000000"/>
          <w:szCs w:val="20"/>
        </w:rPr>
        <w:t>Search Existing Clients</w:t>
      </w:r>
      <w:r w:rsidRPr="008D3DC2">
        <w:rPr>
          <w:rFonts w:ascii="Calibri" w:eastAsia="Times New Roman" w:hAnsi="Calibri" w:cs="Arial"/>
          <w:color w:val="000000"/>
          <w:szCs w:val="20"/>
        </w:rPr>
        <w:t xml:space="preserve">. </w:t>
      </w:r>
    </w:p>
    <w:p w14:paraId="5A097C05" w14:textId="6F073277" w:rsidR="00923297" w:rsidRPr="00923297" w:rsidRDefault="00923297" w:rsidP="00BA78CA">
      <w:pPr>
        <w:numPr>
          <w:ilvl w:val="0"/>
          <w:numId w:val="105"/>
        </w:numPr>
        <w:spacing w:after="480"/>
        <w:divId w:val="1453354881"/>
        <w:rPr>
          <w:rFonts w:ascii="Calibri" w:eastAsia="Times New Roman" w:hAnsi="Calibri" w:cs="Arial"/>
          <w:color w:val="000000"/>
          <w:szCs w:val="20"/>
        </w:rPr>
      </w:pPr>
      <w:r w:rsidRPr="00923297">
        <w:rPr>
          <w:rFonts w:ascii="Calibri" w:eastAsia="Times New Roman" w:hAnsi="Calibri" w:cs="Arial"/>
          <w:color w:val="000000"/>
          <w:szCs w:val="20"/>
        </w:rPr>
        <w:t xml:space="preserve">Click to select </w:t>
      </w:r>
      <w:r w:rsidR="00904324">
        <w:rPr>
          <w:rFonts w:ascii="Calibri" w:eastAsia="Times New Roman" w:hAnsi="Calibri" w:cs="Arial"/>
          <w:color w:val="000000"/>
          <w:szCs w:val="20"/>
        </w:rPr>
        <w:t>a different</w:t>
      </w:r>
      <w:r w:rsidRPr="00923297">
        <w:rPr>
          <w:rFonts w:ascii="Calibri" w:eastAsia="Times New Roman" w:hAnsi="Calibri" w:cs="Arial"/>
          <w:color w:val="000000"/>
          <w:szCs w:val="20"/>
        </w:rPr>
        <w:t xml:space="preserve"> client to associate to this request.</w:t>
      </w:r>
    </w:p>
    <w:p w14:paraId="2EC4FCEC" w14:textId="7DADBB04" w:rsidR="008F5124" w:rsidRDefault="008F5124" w:rsidP="00BA78CA">
      <w:pPr>
        <w:pStyle w:val="Heading4"/>
        <w:divId w:val="1453354881"/>
        <w:rPr>
          <w:rFonts w:eastAsia="Times New Roman"/>
        </w:rPr>
      </w:pPr>
      <w:r w:rsidRPr="00BA78CA">
        <w:rPr>
          <w:rFonts w:eastAsia="Times New Roman"/>
          <w:i/>
        </w:rPr>
        <w:t xml:space="preserve">Create </w:t>
      </w:r>
      <w:r w:rsidR="003721DF" w:rsidRPr="00BA78CA">
        <w:rPr>
          <w:rFonts w:eastAsia="Times New Roman"/>
          <w:i/>
        </w:rPr>
        <w:t>Request</w:t>
      </w:r>
      <w:r w:rsidR="003721DF">
        <w:rPr>
          <w:rFonts w:eastAsia="Times New Roman"/>
        </w:rPr>
        <w:t xml:space="preserve"> button </w:t>
      </w:r>
    </w:p>
    <w:p w14:paraId="2DF5AD15" w14:textId="50B3D831" w:rsidR="008F5124" w:rsidRDefault="00902928">
      <w:pPr>
        <w:keepNext/>
        <w:spacing w:after="240"/>
        <w:divId w:val="1453354881"/>
        <w:rPr>
          <w:rFonts w:ascii="Calibri" w:eastAsia="Times New Roman" w:hAnsi="Calibri" w:cs="Arial"/>
          <w:color w:val="000000"/>
          <w:szCs w:val="20"/>
        </w:rPr>
      </w:pPr>
      <w:r>
        <w:rPr>
          <w:rFonts w:ascii="Calibri" w:eastAsia="Times New Roman" w:hAnsi="Calibri" w:cs="Arial"/>
          <w:color w:val="000000"/>
          <w:szCs w:val="20"/>
        </w:rPr>
        <w:t xml:space="preserve">To </w:t>
      </w:r>
      <w:r w:rsidR="003721DF">
        <w:rPr>
          <w:rFonts w:ascii="Calibri" w:eastAsia="Times New Roman" w:hAnsi="Calibri" w:cs="Arial"/>
          <w:color w:val="000000"/>
          <w:szCs w:val="20"/>
        </w:rPr>
        <w:t>automatically create all the requests</w:t>
      </w:r>
      <w:r>
        <w:rPr>
          <w:rFonts w:ascii="Calibri" w:eastAsia="Times New Roman" w:hAnsi="Calibri" w:cs="Arial"/>
          <w:color w:val="000000"/>
          <w:szCs w:val="20"/>
        </w:rPr>
        <w:t xml:space="preserve"> and move them to the </w:t>
      </w:r>
      <w:r w:rsidRPr="00BA78CA">
        <w:rPr>
          <w:rFonts w:ascii="Calibri" w:eastAsia="Times New Roman" w:hAnsi="Calibri" w:cs="Arial"/>
          <w:i/>
          <w:color w:val="000000"/>
          <w:szCs w:val="20"/>
        </w:rPr>
        <w:t>Transcribe</w:t>
      </w:r>
      <w:r>
        <w:rPr>
          <w:rFonts w:ascii="Calibri" w:eastAsia="Times New Roman" w:hAnsi="Calibri" w:cs="Arial"/>
          <w:color w:val="000000"/>
          <w:szCs w:val="20"/>
        </w:rPr>
        <w:t xml:space="preserve"> queue</w:t>
      </w:r>
      <w:r w:rsidR="003C73D4">
        <w:rPr>
          <w:rFonts w:ascii="Calibri" w:eastAsia="Times New Roman" w:hAnsi="Calibri" w:cs="Arial"/>
          <w:color w:val="000000"/>
          <w:szCs w:val="20"/>
        </w:rPr>
        <w:t xml:space="preserve">, click </w:t>
      </w:r>
      <w:r w:rsidR="003C73D4" w:rsidRPr="00BA78CA">
        <w:rPr>
          <w:rFonts w:ascii="Calibri" w:eastAsia="Times New Roman" w:hAnsi="Calibri" w:cs="Arial"/>
          <w:b/>
          <w:i/>
          <w:color w:val="000000"/>
          <w:szCs w:val="20"/>
        </w:rPr>
        <w:t>Create Request</w:t>
      </w:r>
      <w:r w:rsidRPr="00BA78CA">
        <w:rPr>
          <w:rFonts w:ascii="Calibri" w:eastAsia="Times New Roman" w:hAnsi="Calibri" w:cs="Arial"/>
          <w:color w:val="000000"/>
          <w:szCs w:val="20"/>
        </w:rPr>
        <w:t>.</w:t>
      </w:r>
      <w:r w:rsidR="00F827E8">
        <w:rPr>
          <w:rFonts w:ascii="Calibri" w:eastAsia="Times New Roman" w:hAnsi="Calibri" w:cs="Arial"/>
          <w:color w:val="000000"/>
          <w:szCs w:val="20"/>
        </w:rPr>
        <w:t xml:space="preserve"> (</w:t>
      </w:r>
      <w:r w:rsidR="001B082A">
        <w:rPr>
          <w:rFonts w:ascii="Calibri" w:eastAsia="Times New Roman" w:hAnsi="Calibri" w:cs="Arial"/>
          <w:color w:val="000000"/>
          <w:szCs w:val="20"/>
        </w:rPr>
        <w:t xml:space="preserve">Jump </w:t>
      </w:r>
      <w:r w:rsidR="00F827E8">
        <w:rPr>
          <w:rFonts w:ascii="Calibri" w:eastAsia="Times New Roman" w:hAnsi="Calibri" w:cs="Arial"/>
          <w:color w:val="000000"/>
          <w:szCs w:val="20"/>
        </w:rPr>
        <w:t>to</w:t>
      </w:r>
      <w:r w:rsidR="001B082A">
        <w:rPr>
          <w:rFonts w:ascii="Calibri" w:eastAsia="Times New Roman" w:hAnsi="Calibri" w:cs="Arial"/>
          <w:color w:val="000000"/>
          <w:szCs w:val="20"/>
        </w:rPr>
        <w:t xml:space="preserve"> the section titled </w:t>
      </w:r>
      <w:r w:rsidR="001B082A" w:rsidRPr="00BA78CA">
        <w:rPr>
          <w:rFonts w:ascii="Calibri" w:eastAsia="Times New Roman" w:hAnsi="Calibri" w:cs="Arial"/>
          <w:b/>
          <w:color w:val="000000"/>
          <w:szCs w:val="20"/>
        </w:rPr>
        <w:t>Create Requests</w:t>
      </w:r>
      <w:r w:rsidR="001B082A">
        <w:rPr>
          <w:rFonts w:ascii="Calibri" w:eastAsia="Times New Roman" w:hAnsi="Calibri" w:cs="Arial"/>
          <w:color w:val="000000"/>
          <w:szCs w:val="20"/>
        </w:rPr>
        <w:t xml:space="preserve"> </w:t>
      </w:r>
      <w:r w:rsidR="00F827E8">
        <w:rPr>
          <w:rFonts w:ascii="Calibri" w:eastAsia="Times New Roman" w:hAnsi="Calibri" w:cs="Arial"/>
          <w:color w:val="000000"/>
          <w:szCs w:val="20"/>
        </w:rPr>
        <w:t xml:space="preserve">below if you do not </w:t>
      </w:r>
      <w:r w:rsidR="004B05CD">
        <w:rPr>
          <w:rFonts w:ascii="Calibri" w:eastAsia="Times New Roman" w:hAnsi="Calibri" w:cs="Arial"/>
          <w:color w:val="000000"/>
          <w:szCs w:val="20"/>
        </w:rPr>
        <w:t>need</w:t>
      </w:r>
      <w:r w:rsidR="00F827E8">
        <w:rPr>
          <w:rFonts w:ascii="Calibri" w:eastAsia="Times New Roman" w:hAnsi="Calibri" w:cs="Arial"/>
          <w:color w:val="000000"/>
          <w:szCs w:val="20"/>
        </w:rPr>
        <w:t xml:space="preserve"> to review the files or change document type</w:t>
      </w:r>
      <w:r w:rsidR="001B082A">
        <w:rPr>
          <w:rFonts w:ascii="Calibri" w:eastAsia="Times New Roman" w:hAnsi="Calibri" w:cs="Arial"/>
          <w:color w:val="000000"/>
          <w:szCs w:val="20"/>
        </w:rPr>
        <w:t>.)</w:t>
      </w:r>
    </w:p>
    <w:p w14:paraId="602D1474" w14:textId="19AC8364" w:rsidR="00902928" w:rsidRDefault="00902928">
      <w:pPr>
        <w:keepNext/>
        <w:spacing w:after="240"/>
        <w:divId w:val="1453354881"/>
        <w:rPr>
          <w:rFonts w:ascii="Calibri" w:eastAsia="Times New Roman" w:hAnsi="Calibri" w:cs="Arial"/>
          <w:color w:val="000000"/>
          <w:szCs w:val="20"/>
        </w:rPr>
      </w:pPr>
      <w:r>
        <w:rPr>
          <w:rFonts w:ascii="Calibri" w:eastAsia="Times New Roman" w:hAnsi="Calibri" w:cs="Arial"/>
          <w:color w:val="000000"/>
          <w:szCs w:val="20"/>
        </w:rPr>
        <w:t>To see the list of files in the batch</w:t>
      </w:r>
      <w:r w:rsidR="00904324">
        <w:rPr>
          <w:rFonts w:ascii="Calibri" w:eastAsia="Times New Roman" w:hAnsi="Calibri" w:cs="Arial"/>
          <w:color w:val="000000"/>
          <w:szCs w:val="20"/>
        </w:rPr>
        <w:t xml:space="preserve"> before moving to the </w:t>
      </w:r>
      <w:r w:rsidR="00904324" w:rsidRPr="00BA78CA">
        <w:rPr>
          <w:rFonts w:ascii="Calibri" w:eastAsia="Times New Roman" w:hAnsi="Calibri" w:cs="Arial"/>
          <w:i/>
          <w:color w:val="000000"/>
          <w:szCs w:val="20"/>
        </w:rPr>
        <w:t>Transcribe</w:t>
      </w:r>
      <w:r w:rsidR="00904324">
        <w:rPr>
          <w:rFonts w:ascii="Calibri" w:eastAsia="Times New Roman" w:hAnsi="Calibri" w:cs="Arial"/>
          <w:color w:val="000000"/>
          <w:szCs w:val="20"/>
        </w:rPr>
        <w:t xml:space="preserve"> queue</w:t>
      </w:r>
      <w:r>
        <w:rPr>
          <w:rFonts w:ascii="Calibri" w:eastAsia="Times New Roman" w:hAnsi="Calibri" w:cs="Arial"/>
          <w:color w:val="000000"/>
          <w:szCs w:val="20"/>
        </w:rPr>
        <w:t xml:space="preserve">, change a file’s Document Type, or to view the contents of a file, open the </w:t>
      </w:r>
      <w:r w:rsidRPr="00BA78CA">
        <w:rPr>
          <w:rFonts w:ascii="Calibri" w:eastAsia="Times New Roman" w:hAnsi="Calibri" w:cs="Arial"/>
          <w:b/>
          <w:i/>
          <w:color w:val="000000"/>
          <w:szCs w:val="20"/>
        </w:rPr>
        <w:t>Documents</w:t>
      </w:r>
      <w:r>
        <w:rPr>
          <w:rFonts w:ascii="Calibri" w:eastAsia="Times New Roman" w:hAnsi="Calibri" w:cs="Arial"/>
          <w:color w:val="000000"/>
          <w:szCs w:val="20"/>
        </w:rPr>
        <w:t xml:space="preserve"> tab.</w:t>
      </w:r>
    </w:p>
    <w:p w14:paraId="37B9C586" w14:textId="7B4F7EC8" w:rsidR="008F5124" w:rsidRDefault="008F5124" w:rsidP="00BA78CA">
      <w:pPr>
        <w:pStyle w:val="Heading4"/>
        <w:divId w:val="1453354881"/>
        <w:rPr>
          <w:rFonts w:eastAsia="Times New Roman"/>
        </w:rPr>
      </w:pPr>
      <w:r>
        <w:rPr>
          <w:rFonts w:eastAsia="Times New Roman"/>
        </w:rPr>
        <w:t xml:space="preserve">View the </w:t>
      </w:r>
      <w:r w:rsidR="003127A3">
        <w:rPr>
          <w:rFonts w:eastAsia="Times New Roman"/>
        </w:rPr>
        <w:t xml:space="preserve">list of </w:t>
      </w:r>
      <w:r>
        <w:rPr>
          <w:rFonts w:eastAsia="Times New Roman"/>
        </w:rPr>
        <w:t>requests</w:t>
      </w:r>
      <w:r w:rsidR="003127A3" w:rsidRPr="003127A3">
        <w:rPr>
          <w:rFonts w:eastAsia="Times New Roman"/>
        </w:rPr>
        <w:t xml:space="preserve"> </w:t>
      </w:r>
      <w:r w:rsidR="003127A3">
        <w:rPr>
          <w:rFonts w:eastAsia="Times New Roman"/>
        </w:rPr>
        <w:t>Individual</w:t>
      </w:r>
    </w:p>
    <w:p w14:paraId="5D26B7BD" w14:textId="65FAF95E" w:rsidR="00446024" w:rsidRPr="00446024" w:rsidRDefault="00446024" w:rsidP="00D1689A">
      <w:pPr>
        <w:pStyle w:val="ListParagraph"/>
        <w:keepNext/>
        <w:numPr>
          <w:ilvl w:val="0"/>
          <w:numId w:val="96"/>
        </w:numPr>
        <w:spacing w:after="240"/>
        <w:ind w:left="360"/>
        <w:divId w:val="1453354881"/>
        <w:rPr>
          <w:rFonts w:ascii="Calibri" w:eastAsia="Times New Roman" w:hAnsi="Calibri" w:cs="Arial"/>
          <w:color w:val="000000"/>
          <w:szCs w:val="20"/>
        </w:rPr>
      </w:pPr>
      <w:r w:rsidRPr="00446024">
        <w:rPr>
          <w:rFonts w:ascii="Calibri" w:eastAsia="Times New Roman" w:hAnsi="Calibri" w:cs="Arial"/>
          <w:color w:val="000000"/>
          <w:szCs w:val="20"/>
        </w:rPr>
        <w:t xml:space="preserve">Click </w:t>
      </w:r>
      <w:r w:rsidRPr="00D1689A">
        <w:rPr>
          <w:rFonts w:ascii="Calibri" w:eastAsia="Times New Roman" w:hAnsi="Calibri" w:cs="Arial"/>
          <w:color w:val="000000"/>
          <w:szCs w:val="20"/>
        </w:rPr>
        <w:t xml:space="preserve">the </w:t>
      </w:r>
      <w:r w:rsidRPr="00D1689A">
        <w:rPr>
          <w:rFonts w:ascii="Calibri" w:eastAsia="Times New Roman" w:hAnsi="Calibri" w:cs="Arial"/>
          <w:b/>
          <w:i/>
          <w:color w:val="000000"/>
          <w:szCs w:val="20"/>
        </w:rPr>
        <w:t>Documents</w:t>
      </w:r>
      <w:r w:rsidRPr="00446024">
        <w:rPr>
          <w:rFonts w:ascii="Calibri" w:eastAsia="Times New Roman" w:hAnsi="Calibri" w:cs="Arial"/>
          <w:color w:val="000000"/>
          <w:szCs w:val="20"/>
        </w:rPr>
        <w:t xml:space="preserve"> tab to view the list of requests.</w:t>
      </w:r>
    </w:p>
    <w:p w14:paraId="1D084677" w14:textId="696EE3B0" w:rsidR="00472C13" w:rsidRDefault="001506A4" w:rsidP="00BA78CA">
      <w:pPr>
        <w:keepNext/>
        <w:spacing w:after="240"/>
        <w:jc w:val="center"/>
        <w:divId w:val="1453354881"/>
        <w:rPr>
          <w:rFonts w:ascii="Calibri" w:eastAsia="Times New Roman" w:hAnsi="Calibri" w:cs="Arial"/>
          <w:color w:val="000000"/>
          <w:szCs w:val="20"/>
        </w:rPr>
      </w:pPr>
      <w:r>
        <w:rPr>
          <w:rFonts w:ascii="Calibri" w:eastAsia="Times New Roman" w:hAnsi="Calibri" w:cs="Arial"/>
          <w:noProof/>
          <w:color w:val="000000"/>
          <w:szCs w:val="20"/>
        </w:rPr>
        <w:drawing>
          <wp:inline distT="0" distB="0" distL="0" distR="0" wp14:anchorId="429774BA" wp14:editId="79A59431">
            <wp:extent cx="3035808" cy="4361688"/>
            <wp:effectExtent l="19050" t="19050" r="12700" b="203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
                    <pic:cNvPicPr/>
                  </pic:nvPicPr>
                  <pic:blipFill>
                    <a:blip r:embed="rId133">
                      <a:extLst>
                        <a:ext uri="{28A0092B-C50C-407E-A947-70E740481C1C}">
                          <a14:useLocalDpi xmlns:a14="http://schemas.microsoft.com/office/drawing/2010/main" val="0"/>
                        </a:ext>
                      </a:extLst>
                    </a:blip>
                    <a:stretch>
                      <a:fillRect/>
                    </a:stretch>
                  </pic:blipFill>
                  <pic:spPr>
                    <a:xfrm>
                      <a:off x="0" y="0"/>
                      <a:ext cx="3035808" cy="4361688"/>
                    </a:xfrm>
                    <a:prstGeom prst="rect">
                      <a:avLst/>
                    </a:prstGeom>
                    <a:ln>
                      <a:solidFill>
                        <a:schemeClr val="tx1"/>
                      </a:solid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8090"/>
      </w:tblGrid>
      <w:tr w:rsidR="009E7511" w:rsidRPr="009E7511" w14:paraId="1FE2590A" w14:textId="77777777" w:rsidTr="009E7511">
        <w:trPr>
          <w:divId w:val="1453354881"/>
        </w:trPr>
        <w:tc>
          <w:tcPr>
            <w:tcW w:w="1260" w:type="dxa"/>
          </w:tcPr>
          <w:p w14:paraId="1E692EEB" w14:textId="3CE35C06" w:rsidR="009E7511" w:rsidRPr="009E7511" w:rsidRDefault="009E7511" w:rsidP="009D0667">
            <w:pPr>
              <w:keepNext/>
              <w:spacing w:after="240"/>
              <w:rPr>
                <w:rFonts w:ascii="Calibri" w:eastAsia="Times New Roman" w:hAnsi="Calibri" w:cs="Arial"/>
                <w:color w:val="000000"/>
                <w:szCs w:val="20"/>
              </w:rPr>
            </w:pPr>
            <w:r w:rsidRPr="00D1689A">
              <w:rPr>
                <w:rFonts w:ascii="Calibri" w:eastAsia="Times New Roman" w:hAnsi="Calibri" w:cs="Arial"/>
                <w:b/>
                <w:color w:val="808080" w:themeColor="background1" w:themeShade="80"/>
                <w:szCs w:val="20"/>
              </w:rPr>
              <w:t>List of requests</w:t>
            </w:r>
          </w:p>
        </w:tc>
        <w:tc>
          <w:tcPr>
            <w:tcW w:w="8090" w:type="dxa"/>
          </w:tcPr>
          <w:p w14:paraId="4439A5CB" w14:textId="5B230028" w:rsidR="009E7511" w:rsidRPr="009E7511" w:rsidRDefault="00446024" w:rsidP="009E7511">
            <w:pPr>
              <w:keepNext/>
              <w:spacing w:after="240"/>
              <w:rPr>
                <w:rFonts w:ascii="Calibri" w:eastAsia="Times New Roman" w:hAnsi="Calibri" w:cs="Arial"/>
                <w:color w:val="000000"/>
                <w:szCs w:val="20"/>
              </w:rPr>
            </w:pPr>
            <w:r>
              <w:rPr>
                <w:rFonts w:ascii="Calibri" w:eastAsia="Times New Roman" w:hAnsi="Calibri" w:cs="Arial"/>
                <w:color w:val="000000"/>
                <w:szCs w:val="20"/>
              </w:rPr>
              <w:t>T</w:t>
            </w:r>
            <w:r w:rsidRPr="009E7511">
              <w:rPr>
                <w:rFonts w:ascii="Calibri" w:eastAsia="Times New Roman" w:hAnsi="Calibri" w:cs="Arial"/>
                <w:color w:val="000000"/>
                <w:szCs w:val="20"/>
              </w:rPr>
              <w:t xml:space="preserve">he </w:t>
            </w:r>
            <w:r w:rsidRPr="009E7511">
              <w:rPr>
                <w:rFonts w:ascii="Calibri" w:eastAsia="Times New Roman" w:hAnsi="Calibri" w:cs="Arial"/>
                <w:b/>
                <w:i/>
                <w:color w:val="000000"/>
                <w:szCs w:val="20"/>
              </w:rPr>
              <w:t>Documents</w:t>
            </w:r>
            <w:r w:rsidRPr="009E7511">
              <w:rPr>
                <w:rFonts w:ascii="Calibri" w:eastAsia="Times New Roman" w:hAnsi="Calibri" w:cs="Arial"/>
                <w:color w:val="000000"/>
                <w:szCs w:val="20"/>
              </w:rPr>
              <w:t xml:space="preserve"> tab (in the detail frame on the right side of the page)</w:t>
            </w:r>
            <w:r>
              <w:rPr>
                <w:rFonts w:ascii="Calibri" w:eastAsia="Times New Roman" w:hAnsi="Calibri" w:cs="Arial"/>
                <w:color w:val="000000"/>
                <w:szCs w:val="20"/>
              </w:rPr>
              <w:t xml:space="preserve"> shows the </w:t>
            </w:r>
            <w:r w:rsidR="009E7511" w:rsidRPr="009E7511">
              <w:rPr>
                <w:rFonts w:ascii="Calibri" w:eastAsia="Times New Roman" w:hAnsi="Calibri" w:cs="Arial"/>
                <w:color w:val="000000"/>
                <w:szCs w:val="20"/>
              </w:rPr>
              <w:t xml:space="preserve">list of </w:t>
            </w:r>
            <w:r w:rsidR="00E20CD1" w:rsidRPr="009E7511">
              <w:rPr>
                <w:rFonts w:ascii="Calibri" w:eastAsia="Times New Roman" w:hAnsi="Calibri" w:cs="Arial"/>
                <w:color w:val="000000"/>
                <w:szCs w:val="20"/>
              </w:rPr>
              <w:t>all</w:t>
            </w:r>
            <w:r w:rsidR="009E7511" w:rsidRPr="009E7511">
              <w:rPr>
                <w:rFonts w:ascii="Calibri" w:eastAsia="Times New Roman" w:hAnsi="Calibri" w:cs="Arial"/>
                <w:color w:val="000000"/>
                <w:szCs w:val="20"/>
              </w:rPr>
              <w:t xml:space="preserve"> the </w:t>
            </w:r>
            <w:r w:rsidR="00594191">
              <w:rPr>
                <w:rFonts w:ascii="Calibri" w:eastAsia="Times New Roman" w:hAnsi="Calibri" w:cs="Arial"/>
                <w:color w:val="000000"/>
                <w:szCs w:val="20"/>
              </w:rPr>
              <w:t>files in</w:t>
            </w:r>
            <w:r>
              <w:rPr>
                <w:rFonts w:ascii="Calibri" w:eastAsia="Times New Roman" w:hAnsi="Calibri" w:cs="Arial"/>
                <w:color w:val="000000"/>
                <w:szCs w:val="20"/>
              </w:rPr>
              <w:t xml:space="preserve"> the batch</w:t>
            </w:r>
            <w:r w:rsidR="009E7511" w:rsidRPr="009E7511">
              <w:rPr>
                <w:rFonts w:ascii="Calibri" w:eastAsia="Times New Roman" w:hAnsi="Calibri" w:cs="Arial"/>
                <w:color w:val="000000"/>
                <w:szCs w:val="20"/>
              </w:rPr>
              <w:t>.</w:t>
            </w:r>
          </w:p>
          <w:p w14:paraId="7852AAAA" w14:textId="42D28672" w:rsidR="009E7511" w:rsidRDefault="009E7511" w:rsidP="009D0667">
            <w:pPr>
              <w:keepNext/>
              <w:spacing w:after="240"/>
              <w:rPr>
                <w:rFonts w:ascii="Calibri" w:eastAsia="Times New Roman" w:hAnsi="Calibri" w:cs="Arial"/>
                <w:color w:val="000000"/>
                <w:szCs w:val="20"/>
              </w:rPr>
            </w:pPr>
            <w:r w:rsidRPr="009E7511">
              <w:rPr>
                <w:rFonts w:ascii="Calibri" w:eastAsia="Times New Roman" w:hAnsi="Calibri" w:cs="Arial"/>
                <w:color w:val="000000"/>
                <w:szCs w:val="20"/>
              </w:rPr>
              <w:t xml:space="preserve">While the </w:t>
            </w:r>
            <w:r>
              <w:rPr>
                <w:rFonts w:ascii="Calibri" w:eastAsia="Times New Roman" w:hAnsi="Calibri" w:cs="Arial"/>
                <w:color w:val="000000"/>
                <w:szCs w:val="20"/>
              </w:rPr>
              <w:t>requests</w:t>
            </w:r>
            <w:r w:rsidRPr="009E7511">
              <w:rPr>
                <w:rFonts w:ascii="Calibri" w:eastAsia="Times New Roman" w:hAnsi="Calibri" w:cs="Arial"/>
                <w:color w:val="000000"/>
                <w:szCs w:val="20"/>
              </w:rPr>
              <w:t xml:space="preserve"> may not yet be complete and formally created, the system assigns </w:t>
            </w:r>
            <w:r w:rsidRPr="00D1689A">
              <w:rPr>
                <w:rFonts w:ascii="Calibri" w:eastAsia="Times New Roman" w:hAnsi="Calibri" w:cs="Arial"/>
                <w:b/>
                <w:i/>
                <w:color w:val="000000"/>
                <w:szCs w:val="20"/>
              </w:rPr>
              <w:t>Request</w:t>
            </w:r>
            <w:r w:rsidRPr="009E7511">
              <w:rPr>
                <w:rFonts w:ascii="Calibri" w:eastAsia="Times New Roman" w:hAnsi="Calibri" w:cs="Arial"/>
                <w:color w:val="000000"/>
                <w:szCs w:val="20"/>
              </w:rPr>
              <w:t xml:space="preserve"> numbers to each document</w:t>
            </w:r>
            <w:r w:rsidR="00F827E8">
              <w:rPr>
                <w:rFonts w:ascii="Calibri" w:eastAsia="Times New Roman" w:hAnsi="Calibri" w:cs="Arial"/>
                <w:color w:val="000000"/>
                <w:szCs w:val="20"/>
              </w:rPr>
              <w:t>.</w:t>
            </w:r>
          </w:p>
          <w:p w14:paraId="00F7C475" w14:textId="22A64F2A" w:rsidR="009E7511" w:rsidRDefault="009E7511">
            <w:pPr>
              <w:keepNext/>
              <w:spacing w:after="240"/>
              <w:rPr>
                <w:rFonts w:ascii="Calibri" w:eastAsia="Times New Roman" w:hAnsi="Calibri" w:cs="Arial"/>
                <w:color w:val="000000"/>
                <w:szCs w:val="20"/>
              </w:rPr>
            </w:pPr>
            <w:r>
              <w:rPr>
                <w:rFonts w:ascii="Calibri" w:eastAsia="Times New Roman" w:hAnsi="Calibri" w:cs="Arial"/>
                <w:color w:val="000000"/>
                <w:szCs w:val="20"/>
              </w:rPr>
              <w:t xml:space="preserve">The </w:t>
            </w:r>
            <w:r w:rsidRPr="00DB5E5A">
              <w:rPr>
                <w:rFonts w:ascii="Calibri" w:eastAsia="Times New Roman" w:hAnsi="Calibri" w:cs="Arial"/>
                <w:b/>
                <w:i/>
                <w:color w:val="000000"/>
                <w:szCs w:val="20"/>
              </w:rPr>
              <w:t>Filename</w:t>
            </w:r>
            <w:r>
              <w:rPr>
                <w:rFonts w:ascii="Calibri" w:eastAsia="Times New Roman" w:hAnsi="Calibri" w:cs="Arial"/>
                <w:color w:val="000000"/>
                <w:szCs w:val="20"/>
              </w:rPr>
              <w:t xml:space="preserve"> does not change; </w:t>
            </w:r>
            <w:r w:rsidR="00446024">
              <w:rPr>
                <w:rFonts w:ascii="Calibri" w:eastAsia="Times New Roman" w:hAnsi="Calibri" w:cs="Arial"/>
                <w:color w:val="000000"/>
                <w:szCs w:val="20"/>
              </w:rPr>
              <w:t>the system</w:t>
            </w:r>
            <w:r>
              <w:rPr>
                <w:rFonts w:ascii="Calibri" w:eastAsia="Times New Roman" w:hAnsi="Calibri" w:cs="Arial"/>
                <w:color w:val="000000"/>
                <w:szCs w:val="20"/>
              </w:rPr>
              <w:t xml:space="preserve"> </w:t>
            </w:r>
            <w:r w:rsidR="00594191">
              <w:rPr>
                <w:rFonts w:ascii="Calibri" w:eastAsia="Times New Roman" w:hAnsi="Calibri" w:cs="Arial"/>
                <w:color w:val="000000"/>
                <w:szCs w:val="20"/>
              </w:rPr>
              <w:t>retains the name</w:t>
            </w:r>
            <w:r>
              <w:rPr>
                <w:rFonts w:ascii="Calibri" w:eastAsia="Times New Roman" w:hAnsi="Calibri" w:cs="Arial"/>
                <w:color w:val="000000"/>
                <w:szCs w:val="20"/>
              </w:rPr>
              <w:t xml:space="preserve"> of the file</w:t>
            </w:r>
            <w:r w:rsidR="00594191">
              <w:rPr>
                <w:rFonts w:ascii="Calibri" w:eastAsia="Times New Roman" w:hAnsi="Calibri" w:cs="Arial"/>
                <w:color w:val="000000"/>
                <w:szCs w:val="20"/>
              </w:rPr>
              <w:t xml:space="preserve"> uploaded from your </w:t>
            </w:r>
            <w:r w:rsidR="00D12974">
              <w:rPr>
                <w:rFonts w:ascii="Calibri" w:eastAsia="Times New Roman" w:hAnsi="Calibri" w:cs="Arial"/>
                <w:color w:val="000000"/>
                <w:szCs w:val="20"/>
              </w:rPr>
              <w:t xml:space="preserve">local </w:t>
            </w:r>
            <w:r w:rsidR="00594191">
              <w:rPr>
                <w:rFonts w:ascii="Calibri" w:eastAsia="Times New Roman" w:hAnsi="Calibri" w:cs="Arial"/>
                <w:color w:val="000000"/>
                <w:szCs w:val="20"/>
              </w:rPr>
              <w:t>Explorer list</w:t>
            </w:r>
            <w:r>
              <w:rPr>
                <w:rFonts w:ascii="Calibri" w:eastAsia="Times New Roman" w:hAnsi="Calibri" w:cs="Arial"/>
                <w:color w:val="000000"/>
                <w:szCs w:val="20"/>
              </w:rPr>
              <w:t>.</w:t>
            </w:r>
          </w:p>
          <w:p w14:paraId="729A2DF7" w14:textId="4CD420B6" w:rsidR="009E7511" w:rsidRPr="009E7511" w:rsidRDefault="009E7511">
            <w:pPr>
              <w:keepNext/>
              <w:spacing w:after="240"/>
              <w:rPr>
                <w:rFonts w:ascii="Calibri" w:eastAsia="Times New Roman" w:hAnsi="Calibri" w:cs="Arial"/>
                <w:color w:val="000000"/>
                <w:szCs w:val="20"/>
              </w:rPr>
            </w:pPr>
            <w:r w:rsidRPr="009E7511">
              <w:rPr>
                <w:rFonts w:ascii="Calibri" w:eastAsia="Times New Roman" w:hAnsi="Calibri" w:cs="Arial"/>
                <w:color w:val="000000"/>
                <w:szCs w:val="20"/>
              </w:rPr>
              <w:t xml:space="preserve">From the </w:t>
            </w:r>
            <w:r w:rsidRPr="004F0810">
              <w:rPr>
                <w:rFonts w:ascii="Calibri" w:eastAsia="Times New Roman" w:hAnsi="Calibri" w:cs="Arial"/>
                <w:b/>
                <w:i/>
                <w:color w:val="000000"/>
                <w:szCs w:val="20"/>
              </w:rPr>
              <w:t>Documents</w:t>
            </w:r>
            <w:r w:rsidRPr="009E7511">
              <w:rPr>
                <w:rFonts w:ascii="Calibri" w:eastAsia="Times New Roman" w:hAnsi="Calibri" w:cs="Arial"/>
                <w:color w:val="000000"/>
                <w:szCs w:val="20"/>
              </w:rPr>
              <w:t xml:space="preserve"> tab, you can also reassign </w:t>
            </w:r>
            <w:r w:rsidRPr="009E7511">
              <w:rPr>
                <w:rFonts w:ascii="Calibri" w:eastAsia="Times New Roman" w:hAnsi="Calibri" w:cs="Arial"/>
                <w:b/>
                <w:i/>
                <w:color w:val="000000"/>
                <w:szCs w:val="20"/>
              </w:rPr>
              <w:t>Document Type</w:t>
            </w:r>
            <w:r w:rsidRPr="009E7511">
              <w:rPr>
                <w:rFonts w:ascii="Calibri" w:eastAsia="Times New Roman" w:hAnsi="Calibri" w:cs="Arial"/>
                <w:color w:val="000000"/>
                <w:szCs w:val="20"/>
              </w:rPr>
              <w:t>, if necessary.</w:t>
            </w:r>
          </w:p>
        </w:tc>
      </w:tr>
    </w:tbl>
    <w:p w14:paraId="4379304F" w14:textId="1789A74D" w:rsidR="00490F6B" w:rsidRDefault="009669E7" w:rsidP="00037D08">
      <w:pPr>
        <w:keepNext/>
        <w:spacing w:after="0"/>
        <w:ind w:left="1267"/>
        <w:divId w:val="1453354881"/>
        <w:rPr>
          <w:noProof/>
        </w:rPr>
      </w:pPr>
      <w:r w:rsidRPr="00D1689A">
        <w:rPr>
          <w:b/>
          <w:i/>
          <w:noProof/>
          <w:color w:val="767171" w:themeColor="background2" w:themeShade="80"/>
        </w:rPr>
        <mc:AlternateContent>
          <mc:Choice Requires="wps">
            <w:drawing>
              <wp:anchor distT="0" distB="0" distL="114300" distR="114300" simplePos="0" relativeHeight="251702272" behindDoc="0" locked="0" layoutInCell="1" allowOverlap="1" wp14:anchorId="773ED9C8" wp14:editId="02478BEB">
                <wp:simplePos x="0" y="0"/>
                <wp:positionH relativeFrom="column">
                  <wp:posOffset>1173480</wp:posOffset>
                </wp:positionH>
                <wp:positionV relativeFrom="paragraph">
                  <wp:posOffset>640080</wp:posOffset>
                </wp:positionV>
                <wp:extent cx="3881755" cy="666750"/>
                <wp:effectExtent l="0" t="0" r="0" b="0"/>
                <wp:wrapTopAndBottom/>
                <wp:docPr id="445" name="Text Box 445"/>
                <wp:cNvGraphicFramePr/>
                <a:graphic xmlns:a="http://schemas.openxmlformats.org/drawingml/2006/main">
                  <a:graphicData uri="http://schemas.microsoft.com/office/word/2010/wordprocessingShape">
                    <wps:wsp>
                      <wps:cNvSpPr txBox="1"/>
                      <wps:spPr>
                        <a:xfrm>
                          <a:off x="0" y="0"/>
                          <a:ext cx="3881755" cy="666750"/>
                        </a:xfrm>
                        <a:prstGeom prst="rect">
                          <a:avLst/>
                        </a:prstGeom>
                        <a:noFill/>
                        <a:ln w="6350">
                          <a:noFill/>
                        </a:ln>
                        <a:effectLst/>
                      </wps:spPr>
                      <wps:txbx>
                        <w:txbxContent>
                          <w:p w14:paraId="63537ADD" w14:textId="6ABD9F4B" w:rsidR="003864C8" w:rsidRPr="00A00EFE" w:rsidRDefault="003864C8" w:rsidP="00490F6B">
                            <w:pPr>
                              <w:pBdr>
                                <w:bottom w:val="single" w:sz="8" w:space="7" w:color="009999"/>
                              </w:pBdr>
                              <w:spacing w:after="0"/>
                              <w:ind w:left="450" w:hanging="450"/>
                              <w:rPr>
                                <w:rFonts w:ascii="Arial" w:hAnsi="Arial" w:cs="Arial"/>
                                <w:sz w:val="20"/>
                                <w:szCs w:val="20"/>
                              </w:rPr>
                            </w:pPr>
                            <w:r>
                              <w:rPr>
                                <w:rFonts w:ascii="Calibri" w:eastAsia="Times New Roman" w:hAnsi="Calibri" w:cs="Arial"/>
                                <w:noProof/>
                                <w:color w:val="000000"/>
                                <w:szCs w:val="20"/>
                              </w:rPr>
                              <w:drawing>
                                <wp:inline distT="0" distB="0" distL="0" distR="0" wp14:anchorId="5F481D55" wp14:editId="6C5C2D76">
                                  <wp:extent cx="228600" cy="219456"/>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28600" cy="219456"/>
                                          </a:xfrm>
                                          <a:prstGeom prst="rect">
                                            <a:avLst/>
                                          </a:prstGeom>
                                          <a:noFill/>
                                        </pic:spPr>
                                      </pic:pic>
                                    </a:graphicData>
                                  </a:graphic>
                                </wp:inline>
                              </w:drawing>
                            </w:r>
                            <w:r>
                              <w:rPr>
                                <w:rFonts w:ascii="Arial" w:hAnsi="Arial" w:cs="Arial"/>
                                <w:sz w:val="20"/>
                                <w:szCs w:val="20"/>
                              </w:rPr>
                              <w:tab/>
                            </w:r>
                            <w:r w:rsidRPr="00490F6B">
                              <w:rPr>
                                <w:rFonts w:ascii="Arial" w:hAnsi="Arial" w:cs="Arial"/>
                                <w:sz w:val="20"/>
                                <w:szCs w:val="20"/>
                              </w:rPr>
                              <w:t>If y</w:t>
                            </w:r>
                            <w:r>
                              <w:rPr>
                                <w:rFonts w:ascii="Arial" w:hAnsi="Arial" w:cs="Arial"/>
                                <w:sz w:val="20"/>
                                <w:szCs w:val="20"/>
                              </w:rPr>
                              <w:t>o</w:t>
                            </w:r>
                            <w:r w:rsidRPr="00490F6B">
                              <w:rPr>
                                <w:rFonts w:ascii="Arial" w:hAnsi="Arial" w:cs="Arial"/>
                                <w:sz w:val="20"/>
                                <w:szCs w:val="20"/>
                              </w:rPr>
                              <w:t>u want the requests to appear in another order, organize the filenames in Explorer before upload</w:t>
                            </w:r>
                            <w:r>
                              <w:rPr>
                                <w:rFonts w:ascii="Arial" w:hAnsi="Arial" w:cs="Arial"/>
                                <w:sz w:val="20"/>
                                <w:szCs w:val="20"/>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ED9C8" id="Text Box 445" o:spid="_x0000_s1044" type="#_x0000_t202" style="position:absolute;left:0;text-align:left;margin-left:92.4pt;margin-top:50.4pt;width:305.65pt;height:5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" filled="f" stroked="f" strokeweight=".5pt">
                <v:textbox inset=",7.2pt,,0">
                  <w:txbxContent>
                    <w:p w14:paraId="63537ADD" w14:textId="6ABD9F4B" w:rsidR="003864C8" w:rsidRPr="00A00EFE" w:rsidRDefault="003864C8" w:rsidP="00490F6B">
                      <w:pPr>
                        <w:pBdr>
                          <w:bottom w:val="single" w:sz="8" w:space="7" w:color="009999"/>
                        </w:pBdr>
                        <w:spacing w:after="0"/>
                        <w:ind w:left="450" w:hanging="450"/>
                        <w:rPr>
                          <w:rFonts w:ascii="Arial" w:hAnsi="Arial" w:cs="Arial"/>
                          <w:sz w:val="20"/>
                          <w:szCs w:val="20"/>
                        </w:rPr>
                      </w:pPr>
                      <w:r>
                        <w:rPr>
                          <w:rFonts w:ascii="Calibri" w:eastAsia="Times New Roman" w:hAnsi="Calibri" w:cs="Arial"/>
                          <w:noProof/>
                          <w:color w:val="000000"/>
                          <w:szCs w:val="20"/>
                        </w:rPr>
                        <w:drawing>
                          <wp:inline distT="0" distB="0" distL="0" distR="0" wp14:anchorId="5F481D55" wp14:editId="6C5C2D76">
                            <wp:extent cx="228600" cy="219456"/>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28600" cy="219456"/>
                                    </a:xfrm>
                                    <a:prstGeom prst="rect">
                                      <a:avLst/>
                                    </a:prstGeom>
                                    <a:noFill/>
                                  </pic:spPr>
                                </pic:pic>
                              </a:graphicData>
                            </a:graphic>
                          </wp:inline>
                        </w:drawing>
                      </w:r>
                      <w:r>
                        <w:rPr>
                          <w:rFonts w:ascii="Arial" w:hAnsi="Arial" w:cs="Arial"/>
                          <w:sz w:val="20"/>
                          <w:szCs w:val="20"/>
                        </w:rPr>
                        <w:tab/>
                      </w:r>
                      <w:r w:rsidRPr="00490F6B">
                        <w:rPr>
                          <w:rFonts w:ascii="Arial" w:hAnsi="Arial" w:cs="Arial"/>
                          <w:sz w:val="20"/>
                          <w:szCs w:val="20"/>
                        </w:rPr>
                        <w:t>If y</w:t>
                      </w:r>
                      <w:r>
                        <w:rPr>
                          <w:rFonts w:ascii="Arial" w:hAnsi="Arial" w:cs="Arial"/>
                          <w:sz w:val="20"/>
                          <w:szCs w:val="20"/>
                        </w:rPr>
                        <w:t>o</w:t>
                      </w:r>
                      <w:r w:rsidRPr="00490F6B">
                        <w:rPr>
                          <w:rFonts w:ascii="Arial" w:hAnsi="Arial" w:cs="Arial"/>
                          <w:sz w:val="20"/>
                          <w:szCs w:val="20"/>
                        </w:rPr>
                        <w:t>u want the requests to appear in another order, organize the filenames in Explorer before upload</w:t>
                      </w:r>
                      <w:r>
                        <w:rPr>
                          <w:rFonts w:ascii="Arial" w:hAnsi="Arial" w:cs="Arial"/>
                          <w:sz w:val="20"/>
                          <w:szCs w:val="20"/>
                        </w:rPr>
                        <w:t xml:space="preserve">. </w:t>
                      </w:r>
                    </w:p>
                  </w:txbxContent>
                </v:textbox>
                <w10:wrap type="topAndBottom"/>
              </v:shape>
            </w:pict>
          </mc:Fallback>
        </mc:AlternateContent>
      </w:r>
      <w:r w:rsidR="00446024" w:rsidRPr="00D1689A">
        <w:rPr>
          <w:rFonts w:ascii="Calibri" w:eastAsia="Times New Roman" w:hAnsi="Calibri" w:cs="Arial"/>
          <w:b/>
          <w:i/>
          <w:color w:val="767171" w:themeColor="background2" w:themeShade="80"/>
          <w:szCs w:val="20"/>
        </w:rPr>
        <w:t>Order of the documents</w:t>
      </w:r>
      <w:r w:rsidR="00490F6B">
        <w:rPr>
          <w:rFonts w:ascii="Calibri" w:eastAsia="Times New Roman" w:hAnsi="Calibri" w:cs="Arial"/>
          <w:color w:val="000000"/>
          <w:szCs w:val="20"/>
        </w:rPr>
        <w:t xml:space="preserve">:  The files are organized </w:t>
      </w:r>
      <w:r w:rsidR="00446024">
        <w:rPr>
          <w:rFonts w:ascii="Calibri" w:eastAsia="Times New Roman" w:hAnsi="Calibri" w:cs="Arial"/>
          <w:color w:val="000000"/>
          <w:szCs w:val="20"/>
        </w:rPr>
        <w:t>in the order</w:t>
      </w:r>
      <w:r w:rsidR="00490F6B">
        <w:rPr>
          <w:rFonts w:ascii="Calibri" w:eastAsia="Times New Roman" w:hAnsi="Calibri" w:cs="Arial"/>
          <w:color w:val="000000"/>
          <w:szCs w:val="20"/>
        </w:rPr>
        <w:t xml:space="preserve"> they appear in your Windows Explorer list.  </w:t>
      </w:r>
      <w:r w:rsidR="003568FE">
        <w:rPr>
          <w:rFonts w:ascii="Calibri" w:eastAsia="Times New Roman" w:hAnsi="Calibri" w:cs="Arial"/>
          <w:color w:val="000000"/>
          <w:szCs w:val="20"/>
        </w:rPr>
        <w:t>HDS</w:t>
      </w:r>
      <w:r w:rsidR="00490F6B">
        <w:rPr>
          <w:rFonts w:ascii="Calibri" w:eastAsia="Times New Roman" w:hAnsi="Calibri" w:cs="Arial"/>
          <w:color w:val="000000"/>
          <w:szCs w:val="20"/>
        </w:rPr>
        <w:t xml:space="preserve"> </w:t>
      </w:r>
      <w:r w:rsidR="00446024">
        <w:rPr>
          <w:rFonts w:ascii="Calibri" w:eastAsia="Times New Roman" w:hAnsi="Calibri" w:cs="Arial"/>
          <w:color w:val="000000"/>
          <w:szCs w:val="20"/>
        </w:rPr>
        <w:t>assigns</w:t>
      </w:r>
      <w:r w:rsidR="00490F6B">
        <w:rPr>
          <w:rFonts w:ascii="Calibri" w:eastAsia="Times New Roman" w:hAnsi="Calibri" w:cs="Arial"/>
          <w:color w:val="000000"/>
          <w:szCs w:val="20"/>
        </w:rPr>
        <w:t xml:space="preserve"> consecutive Request numbers beginning with the first file on the list.</w:t>
      </w:r>
      <w:r w:rsidR="00490F6B" w:rsidRPr="00490F6B">
        <w:rPr>
          <w:noProof/>
        </w:rPr>
        <w:t xml:space="preserve"> </w:t>
      </w:r>
    </w:p>
    <w:p w14:paraId="5EA585BE" w14:textId="37F92B62" w:rsidR="007E3D08" w:rsidRDefault="00F827E8" w:rsidP="00BA78CA">
      <w:pPr>
        <w:pStyle w:val="ListParagraph"/>
        <w:keepNext/>
        <w:numPr>
          <w:ilvl w:val="0"/>
          <w:numId w:val="96"/>
        </w:numPr>
        <w:spacing w:before="240" w:after="240"/>
        <w:divId w:val="1453354881"/>
        <w:rPr>
          <w:rFonts w:ascii="Calibri" w:eastAsia="Times New Roman" w:hAnsi="Calibri" w:cs="Arial"/>
          <w:color w:val="000000"/>
          <w:szCs w:val="20"/>
        </w:rPr>
      </w:pPr>
      <w:r>
        <w:rPr>
          <w:rFonts w:ascii="Calibri" w:eastAsia="Times New Roman" w:hAnsi="Calibri" w:cs="Arial"/>
          <w:color w:val="000000"/>
          <w:szCs w:val="20"/>
        </w:rPr>
        <w:t xml:space="preserve">To change a document type, click in the </w:t>
      </w:r>
      <w:r w:rsidRPr="00BA78CA">
        <w:rPr>
          <w:rFonts w:ascii="Calibri" w:eastAsia="Times New Roman" w:hAnsi="Calibri" w:cs="Arial"/>
          <w:b/>
          <w:i/>
          <w:color w:val="000000"/>
          <w:szCs w:val="20"/>
        </w:rPr>
        <w:t>Doc Type</w:t>
      </w:r>
      <w:r>
        <w:rPr>
          <w:rFonts w:ascii="Calibri" w:eastAsia="Times New Roman" w:hAnsi="Calibri" w:cs="Arial"/>
          <w:color w:val="000000"/>
          <w:szCs w:val="20"/>
        </w:rPr>
        <w:t xml:space="preserve"> field and select a different type from the dropdown list.</w:t>
      </w:r>
    </w:p>
    <w:p w14:paraId="6F3ADFE9" w14:textId="3894811B" w:rsidR="00F827E8" w:rsidRPr="00D1689A" w:rsidRDefault="004B05CD" w:rsidP="00BA78CA">
      <w:pPr>
        <w:pStyle w:val="ListParagraph"/>
        <w:keepNext/>
        <w:numPr>
          <w:ilvl w:val="0"/>
          <w:numId w:val="96"/>
        </w:numPr>
        <w:spacing w:before="240" w:after="240"/>
        <w:divId w:val="1453354881"/>
        <w:rPr>
          <w:rFonts w:ascii="Calibri" w:eastAsia="Times New Roman" w:hAnsi="Calibri" w:cs="Arial"/>
          <w:color w:val="000000"/>
          <w:szCs w:val="20"/>
        </w:rPr>
      </w:pPr>
      <w:r w:rsidRPr="00D1689A">
        <w:rPr>
          <w:rFonts w:ascii="Calibri" w:eastAsia="Times New Roman" w:hAnsi="Calibri" w:cs="Arial"/>
          <w:color w:val="000000"/>
          <w:szCs w:val="20"/>
        </w:rPr>
        <w:t>To open the request</w:t>
      </w:r>
      <w:r>
        <w:rPr>
          <w:rFonts w:ascii="Calibri" w:eastAsia="Times New Roman" w:hAnsi="Calibri" w:cs="Arial"/>
          <w:color w:val="000000"/>
          <w:szCs w:val="20"/>
        </w:rPr>
        <w:t>,</w:t>
      </w:r>
      <w:r w:rsidRPr="00D1689A">
        <w:rPr>
          <w:rFonts w:ascii="Calibri" w:eastAsia="Times New Roman" w:hAnsi="Calibri" w:cs="Arial"/>
          <w:color w:val="000000"/>
          <w:szCs w:val="20"/>
        </w:rPr>
        <w:t xml:space="preserve"> click </w:t>
      </w:r>
      <w:r w:rsidR="00F827E8" w:rsidRPr="00D1689A">
        <w:rPr>
          <w:rFonts w:ascii="Calibri" w:eastAsia="Times New Roman" w:hAnsi="Calibri" w:cs="Arial"/>
          <w:color w:val="000000"/>
          <w:szCs w:val="20"/>
        </w:rPr>
        <w:t xml:space="preserve">a filename.  The pages of the file appear in the content </w:t>
      </w:r>
      <w:r w:rsidR="00F827E8">
        <w:rPr>
          <w:rFonts w:ascii="Calibri" w:eastAsia="Times New Roman" w:hAnsi="Calibri" w:cs="Arial"/>
          <w:color w:val="000000"/>
          <w:szCs w:val="20"/>
        </w:rPr>
        <w:t>frame</w:t>
      </w:r>
      <w:r w:rsidR="00F827E8" w:rsidRPr="00D1689A">
        <w:rPr>
          <w:rFonts w:ascii="Calibri" w:eastAsia="Times New Roman" w:hAnsi="Calibri" w:cs="Arial"/>
          <w:color w:val="000000"/>
          <w:szCs w:val="20"/>
        </w:rPr>
        <w:t xml:space="preserve"> of the page.</w:t>
      </w:r>
    </w:p>
    <w:p w14:paraId="4518DDFD" w14:textId="3302929D" w:rsidR="00EE2B65" w:rsidRDefault="001506A4" w:rsidP="004B05CD">
      <w:pPr>
        <w:keepNext/>
        <w:spacing w:after="240"/>
        <w:ind w:left="180"/>
        <w:divId w:val="1453354881"/>
        <w:rPr>
          <w:rFonts w:ascii="Calibri" w:eastAsia="Times New Roman" w:hAnsi="Calibri" w:cs="Arial"/>
          <w:color w:val="000000"/>
          <w:szCs w:val="20"/>
        </w:rPr>
      </w:pPr>
      <w:r>
        <w:rPr>
          <w:rFonts w:ascii="Calibri" w:eastAsia="Times New Roman" w:hAnsi="Calibri" w:cs="Arial"/>
          <w:noProof/>
          <w:color w:val="000000"/>
          <w:szCs w:val="20"/>
        </w:rPr>
        <w:drawing>
          <wp:inline distT="0" distB="0" distL="0" distR="0" wp14:anchorId="7EF90485" wp14:editId="25A1755A">
            <wp:extent cx="5852160" cy="3694176"/>
            <wp:effectExtent l="19050" t="19050" r="15240" b="2095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852160" cy="3694176"/>
                    </a:xfrm>
                    <a:prstGeom prst="rect">
                      <a:avLst/>
                    </a:prstGeom>
                    <a:ln>
                      <a:solidFill>
                        <a:schemeClr val="tx1"/>
                      </a:solidFill>
                    </a:ln>
                  </pic:spPr>
                </pic:pic>
              </a:graphicData>
            </a:graphic>
          </wp:inline>
        </w:drawing>
      </w:r>
    </w:p>
    <w:p w14:paraId="7896F037" w14:textId="50819D1D" w:rsidR="00EC0869" w:rsidRPr="00BA78CA" w:rsidRDefault="00EE2B65" w:rsidP="00BA78CA">
      <w:pPr>
        <w:keepNext/>
        <w:spacing w:after="240"/>
        <w:ind w:left="720"/>
        <w:divId w:val="1453354881"/>
        <w:rPr>
          <w:rFonts w:ascii="Calibri" w:eastAsia="Times New Roman" w:hAnsi="Calibri" w:cs="Arial"/>
          <w:color w:val="000000"/>
          <w:szCs w:val="20"/>
        </w:rPr>
      </w:pPr>
      <w:r w:rsidRPr="00EE2B65">
        <w:rPr>
          <w:rFonts w:ascii="Calibri" w:eastAsia="Times New Roman" w:hAnsi="Calibri" w:cs="Arial"/>
          <w:color w:val="000000"/>
          <w:szCs w:val="20"/>
        </w:rPr>
        <w:t xml:space="preserve">The screen shows the first page of the </w:t>
      </w:r>
      <w:r>
        <w:rPr>
          <w:rFonts w:ascii="Calibri" w:eastAsia="Times New Roman" w:hAnsi="Calibri" w:cs="Arial"/>
          <w:color w:val="000000"/>
          <w:szCs w:val="20"/>
        </w:rPr>
        <w:t>selected request</w:t>
      </w:r>
      <w:r w:rsidRPr="00EE2B65">
        <w:rPr>
          <w:rFonts w:ascii="Calibri" w:eastAsia="Times New Roman" w:hAnsi="Calibri" w:cs="Arial"/>
          <w:color w:val="000000"/>
          <w:szCs w:val="20"/>
        </w:rPr>
        <w:t xml:space="preserve">, thumbnails of all pages in the </w:t>
      </w:r>
      <w:r>
        <w:rPr>
          <w:rFonts w:ascii="Calibri" w:eastAsia="Times New Roman" w:hAnsi="Calibri" w:cs="Arial"/>
          <w:color w:val="000000"/>
          <w:szCs w:val="20"/>
        </w:rPr>
        <w:t>request</w:t>
      </w:r>
      <w:r w:rsidRPr="00EE2B65">
        <w:rPr>
          <w:rFonts w:ascii="Calibri" w:eastAsia="Times New Roman" w:hAnsi="Calibri" w:cs="Arial"/>
          <w:color w:val="000000"/>
          <w:szCs w:val="20"/>
        </w:rPr>
        <w:t xml:space="preserve">, and the tabs for updating the </w:t>
      </w:r>
      <w:r w:rsidR="00CB5EB4">
        <w:rPr>
          <w:rFonts w:ascii="Calibri" w:eastAsia="Times New Roman" w:hAnsi="Calibri" w:cs="Arial"/>
          <w:color w:val="000000"/>
          <w:szCs w:val="20"/>
        </w:rPr>
        <w:t xml:space="preserve">request details.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7730"/>
      </w:tblGrid>
      <w:tr w:rsidR="00BD315A" w:rsidRPr="00EE2B65" w14:paraId="12FE94C9" w14:textId="77777777" w:rsidTr="004F7DE4">
        <w:trPr>
          <w:divId w:val="1453354881"/>
        </w:trPr>
        <w:tc>
          <w:tcPr>
            <w:tcW w:w="9350" w:type="dxa"/>
            <w:gridSpan w:val="2"/>
          </w:tcPr>
          <w:p w14:paraId="66A64053" w14:textId="3E5E9E42" w:rsidR="00BD315A" w:rsidRPr="00EE2B65" w:rsidRDefault="004B05CD" w:rsidP="00EE2B65">
            <w:pPr>
              <w:keepNext/>
              <w:spacing w:after="240"/>
              <w:rPr>
                <w:rFonts w:ascii="Calibri" w:eastAsia="Times New Roman" w:hAnsi="Calibri" w:cs="Arial"/>
                <w:color w:val="000000"/>
                <w:szCs w:val="20"/>
              </w:rPr>
            </w:pPr>
            <w:r>
              <w:rPr>
                <w:rFonts w:ascii="Calibri" w:eastAsia="Times New Roman" w:hAnsi="Calibri" w:cs="Arial"/>
                <w:i/>
                <w:color w:val="000000"/>
                <w:szCs w:val="20"/>
              </w:rPr>
              <w:t xml:space="preserve">On the Create Batch Requests page </w:t>
            </w:r>
          </w:p>
        </w:tc>
      </w:tr>
      <w:tr w:rsidR="00EE2B65" w:rsidRPr="00EE2B65" w14:paraId="54E14E33" w14:textId="77777777" w:rsidTr="00EE2B65">
        <w:trPr>
          <w:divId w:val="1453354881"/>
        </w:trPr>
        <w:tc>
          <w:tcPr>
            <w:tcW w:w="1620" w:type="dxa"/>
            <w:tcBorders>
              <w:right w:val="single" w:sz="12" w:space="0" w:color="767171" w:themeColor="background2" w:themeShade="80"/>
            </w:tcBorders>
          </w:tcPr>
          <w:p w14:paraId="4B9E9452" w14:textId="77777777" w:rsidR="00EE2B65" w:rsidRPr="00EE2B65" w:rsidRDefault="00EE2B65" w:rsidP="00EE2B65">
            <w:pPr>
              <w:keepNext/>
              <w:spacing w:after="240"/>
              <w:rPr>
                <w:rFonts w:ascii="Calibri" w:eastAsia="Times New Roman" w:hAnsi="Calibri" w:cs="Arial"/>
                <w:b/>
                <w:color w:val="000000"/>
                <w:szCs w:val="20"/>
              </w:rPr>
            </w:pPr>
            <w:r w:rsidRPr="00EE2B65">
              <w:rPr>
                <w:rFonts w:ascii="Calibri" w:eastAsia="Times New Roman" w:hAnsi="Calibri" w:cs="Arial"/>
                <w:b/>
                <w:color w:val="000000"/>
                <w:szCs w:val="20"/>
              </w:rPr>
              <w:t>Document identifier</w:t>
            </w:r>
          </w:p>
        </w:tc>
        <w:tc>
          <w:tcPr>
            <w:tcW w:w="7730" w:type="dxa"/>
            <w:tcBorders>
              <w:left w:val="single" w:sz="12" w:space="0" w:color="767171" w:themeColor="background2" w:themeShade="80"/>
              <w:bottom w:val="single" w:sz="12" w:space="0" w:color="767171" w:themeColor="background2" w:themeShade="80"/>
            </w:tcBorders>
          </w:tcPr>
          <w:p w14:paraId="1DACFB90" w14:textId="7C1C0B06" w:rsidR="00EE2B65" w:rsidRPr="00EE2B65" w:rsidRDefault="00EE2B65" w:rsidP="00EE2B65">
            <w:pPr>
              <w:keepNext/>
              <w:spacing w:after="240"/>
              <w:rPr>
                <w:rFonts w:ascii="Calibri" w:eastAsia="Times New Roman" w:hAnsi="Calibri" w:cs="Arial"/>
                <w:color w:val="000000"/>
                <w:szCs w:val="20"/>
              </w:rPr>
            </w:pPr>
            <w:r w:rsidRPr="00EE2B65">
              <w:rPr>
                <w:rFonts w:ascii="Calibri" w:eastAsia="Times New Roman" w:hAnsi="Calibri" w:cs="Arial"/>
                <w:color w:val="000000"/>
                <w:szCs w:val="20"/>
              </w:rPr>
              <w:t xml:space="preserve">The system assigns a unique identifier to each document uploaded. The document number appears in a tab above the document display section of the </w:t>
            </w:r>
            <w:r>
              <w:rPr>
                <w:rFonts w:ascii="Calibri" w:eastAsia="Times New Roman" w:hAnsi="Calibri" w:cs="Arial"/>
                <w:color w:val="000000"/>
                <w:szCs w:val="20"/>
              </w:rPr>
              <w:t xml:space="preserve">page. </w:t>
            </w:r>
          </w:p>
          <w:p w14:paraId="103B7AC3" w14:textId="7688F6ED" w:rsidR="00EE2B65" w:rsidRPr="00EE2B65" w:rsidRDefault="00EE2B65">
            <w:pPr>
              <w:keepNext/>
              <w:spacing w:after="240"/>
              <w:rPr>
                <w:rFonts w:ascii="Calibri" w:eastAsia="Times New Roman" w:hAnsi="Calibri" w:cs="Arial"/>
                <w:color w:val="000000"/>
                <w:szCs w:val="20"/>
              </w:rPr>
            </w:pPr>
            <w:r w:rsidRPr="00EE2B65">
              <w:rPr>
                <w:rFonts w:ascii="Calibri" w:eastAsia="Times New Roman" w:hAnsi="Calibri" w:cs="Arial"/>
                <w:color w:val="000000"/>
                <w:szCs w:val="20"/>
              </w:rPr>
              <w:t xml:space="preserve">When you return to the </w:t>
            </w:r>
            <w:r>
              <w:rPr>
                <w:rFonts w:ascii="Calibri" w:eastAsia="Times New Roman" w:hAnsi="Calibri" w:cs="Arial"/>
                <w:color w:val="000000"/>
                <w:szCs w:val="20"/>
              </w:rPr>
              <w:t>request</w:t>
            </w:r>
            <w:r w:rsidRPr="00EE2B65">
              <w:rPr>
                <w:rFonts w:ascii="Calibri" w:eastAsia="Times New Roman" w:hAnsi="Calibri" w:cs="Arial"/>
                <w:color w:val="000000"/>
                <w:szCs w:val="20"/>
              </w:rPr>
              <w:t xml:space="preserve"> page, these tabs show at a glance the number of documents in the package.  Click a tab to quickly open one of the documents.</w:t>
            </w:r>
          </w:p>
        </w:tc>
      </w:tr>
      <w:tr w:rsidR="00EE2B65" w:rsidRPr="00EE2B65" w14:paraId="3C638A29" w14:textId="77777777" w:rsidTr="00810B0D">
        <w:trPr>
          <w:divId w:val="1453354881"/>
        </w:trPr>
        <w:tc>
          <w:tcPr>
            <w:tcW w:w="1620" w:type="dxa"/>
            <w:tcBorders>
              <w:right w:val="single" w:sz="12" w:space="0" w:color="767171" w:themeColor="background2" w:themeShade="80"/>
            </w:tcBorders>
          </w:tcPr>
          <w:p w14:paraId="6281DFAE" w14:textId="77777777" w:rsidR="00EE2B65" w:rsidRPr="00EE2B65" w:rsidRDefault="00EE2B65" w:rsidP="00EE2B65">
            <w:pPr>
              <w:keepNext/>
              <w:spacing w:after="240"/>
              <w:rPr>
                <w:rFonts w:ascii="Calibri" w:eastAsia="Times New Roman" w:hAnsi="Calibri" w:cs="Arial"/>
                <w:b/>
                <w:color w:val="000000"/>
                <w:szCs w:val="20"/>
              </w:rPr>
            </w:pPr>
          </w:p>
        </w:tc>
        <w:tc>
          <w:tcPr>
            <w:tcW w:w="7730" w:type="dxa"/>
            <w:tcBorders>
              <w:top w:val="single" w:sz="12" w:space="0" w:color="767171" w:themeColor="background2" w:themeShade="80"/>
              <w:left w:val="single" w:sz="12" w:space="0" w:color="767171" w:themeColor="background2" w:themeShade="80"/>
              <w:bottom w:val="single" w:sz="12" w:space="0" w:color="767171" w:themeColor="background2" w:themeShade="80"/>
            </w:tcBorders>
          </w:tcPr>
          <w:p w14:paraId="2B6EF84B" w14:textId="77777777" w:rsidR="00EE2B65" w:rsidRPr="00EE2B65" w:rsidRDefault="00EE2B65" w:rsidP="00810B0D">
            <w:pPr>
              <w:keepNext/>
              <w:rPr>
                <w:rFonts w:ascii="Calibri" w:eastAsia="Times New Roman" w:hAnsi="Calibri" w:cs="Arial"/>
                <w:b/>
                <w:i/>
                <w:color w:val="000000"/>
                <w:szCs w:val="20"/>
              </w:rPr>
            </w:pPr>
            <w:r w:rsidRPr="00EE2B65">
              <w:rPr>
                <w:rFonts w:ascii="Calibri" w:eastAsia="Times New Roman" w:hAnsi="Calibri" w:cs="Arial"/>
                <w:b/>
                <w:i/>
                <w:color w:val="000000"/>
                <w:szCs w:val="20"/>
              </w:rPr>
              <w:t>What do these identifiers tell you?</w:t>
            </w:r>
          </w:p>
          <w:p w14:paraId="5B38262B" w14:textId="45B6ED82" w:rsidR="00EE2B65" w:rsidRPr="00EE2B65" w:rsidRDefault="00EE2B65" w:rsidP="00EE2B65">
            <w:pPr>
              <w:keepNext/>
              <w:spacing w:after="240"/>
              <w:rPr>
                <w:rFonts w:ascii="Calibri" w:eastAsia="Times New Roman" w:hAnsi="Calibri" w:cs="Arial"/>
                <w:color w:val="000000"/>
                <w:szCs w:val="20"/>
              </w:rPr>
            </w:pPr>
            <w:r w:rsidRPr="00EE2B65">
              <w:rPr>
                <w:rFonts w:ascii="Calibri" w:eastAsia="Times New Roman" w:hAnsi="Calibri" w:cs="Arial"/>
                <w:color w:val="000000"/>
                <w:szCs w:val="20"/>
              </w:rPr>
              <w:t xml:space="preserve">There is only one </w:t>
            </w:r>
            <w:r w:rsidRPr="00EE2B65">
              <w:rPr>
                <w:rFonts w:ascii="Calibri" w:eastAsia="Times New Roman" w:hAnsi="Calibri" w:cs="Arial"/>
                <w:b/>
                <w:i/>
                <w:color w:val="000000"/>
                <w:szCs w:val="20"/>
              </w:rPr>
              <w:t>Authorization</w:t>
            </w:r>
            <w:r w:rsidRPr="00EE2B65">
              <w:rPr>
                <w:rFonts w:ascii="Calibri" w:eastAsia="Times New Roman" w:hAnsi="Calibri" w:cs="Arial"/>
                <w:color w:val="000000"/>
                <w:szCs w:val="20"/>
              </w:rPr>
              <w:t xml:space="preserve"> document and one </w:t>
            </w:r>
            <w:r w:rsidRPr="00EE2B65">
              <w:rPr>
                <w:rFonts w:ascii="Calibri" w:eastAsia="Times New Roman" w:hAnsi="Calibri" w:cs="Arial"/>
                <w:b/>
                <w:i/>
                <w:color w:val="000000"/>
                <w:szCs w:val="20"/>
              </w:rPr>
              <w:t>Abstract</w:t>
            </w:r>
            <w:r w:rsidRPr="00EE2B65">
              <w:rPr>
                <w:rFonts w:ascii="Calibri" w:eastAsia="Times New Roman" w:hAnsi="Calibri" w:cs="Arial"/>
                <w:color w:val="000000"/>
                <w:szCs w:val="20"/>
              </w:rPr>
              <w:t xml:space="preserve"> document in a package.  (The document title is the file name of the first document of the document type uploaded.)  When subsequent files of these </w:t>
            </w:r>
            <w:r w:rsidR="009221B3">
              <w:rPr>
                <w:rFonts w:ascii="Calibri" w:eastAsia="Times New Roman" w:hAnsi="Calibri" w:cs="Arial"/>
                <w:color w:val="000000"/>
                <w:szCs w:val="20"/>
              </w:rPr>
              <w:t>document types are added to the request</w:t>
            </w:r>
            <w:r w:rsidRPr="00EE2B65">
              <w:rPr>
                <w:rFonts w:ascii="Calibri" w:eastAsia="Times New Roman" w:hAnsi="Calibri" w:cs="Arial"/>
                <w:color w:val="000000"/>
                <w:szCs w:val="20"/>
              </w:rPr>
              <w:t xml:space="preserve">, the pages of the uploaded files </w:t>
            </w:r>
            <w:r w:rsidRPr="00EE2B65">
              <w:rPr>
                <w:rFonts w:ascii="Calibri" w:eastAsia="Times New Roman" w:hAnsi="Calibri" w:cs="Arial"/>
                <w:i/>
                <w:color w:val="000000"/>
                <w:szCs w:val="20"/>
              </w:rPr>
              <w:t>append</w:t>
            </w:r>
            <w:r w:rsidRPr="00EE2B65">
              <w:rPr>
                <w:rFonts w:ascii="Calibri" w:eastAsia="Times New Roman" w:hAnsi="Calibri" w:cs="Arial"/>
                <w:color w:val="000000"/>
                <w:szCs w:val="20"/>
              </w:rPr>
              <w:t xml:space="preserve"> the existing file—add pages to the total count.</w:t>
            </w:r>
          </w:p>
          <w:p w14:paraId="141D200F" w14:textId="4D352D39" w:rsidR="00EE2B65" w:rsidRPr="00EE2B65" w:rsidRDefault="00EE2B65" w:rsidP="00810B0D">
            <w:pPr>
              <w:keepNext/>
              <w:rPr>
                <w:rFonts w:ascii="Calibri" w:eastAsia="Times New Roman" w:hAnsi="Calibri" w:cs="Arial"/>
                <w:color w:val="000000"/>
                <w:szCs w:val="20"/>
              </w:rPr>
            </w:pPr>
            <w:r w:rsidRPr="00EE2B65">
              <w:rPr>
                <w:rFonts w:ascii="Calibri" w:eastAsia="Times New Roman" w:hAnsi="Calibri" w:cs="Arial"/>
                <w:color w:val="000000"/>
                <w:szCs w:val="20"/>
              </w:rPr>
              <w:t xml:space="preserve">Every piece of </w:t>
            </w:r>
            <w:r w:rsidRPr="00EE2B65">
              <w:rPr>
                <w:rFonts w:ascii="Calibri" w:eastAsia="Times New Roman" w:hAnsi="Calibri" w:cs="Arial"/>
                <w:b/>
                <w:i/>
                <w:color w:val="000000"/>
                <w:szCs w:val="20"/>
              </w:rPr>
              <w:t>Correspondence</w:t>
            </w:r>
            <w:r w:rsidRPr="00EE2B65">
              <w:rPr>
                <w:rFonts w:ascii="Calibri" w:eastAsia="Times New Roman" w:hAnsi="Calibri" w:cs="Arial"/>
                <w:color w:val="000000"/>
                <w:szCs w:val="20"/>
              </w:rPr>
              <w:t xml:space="preserve">, which is not counted in the package page total, is stored as a separate document.  A unique identifier tab is created for every correspondence document added to the </w:t>
            </w:r>
            <w:r w:rsidR="009221B3">
              <w:rPr>
                <w:rFonts w:ascii="Calibri" w:eastAsia="Times New Roman" w:hAnsi="Calibri" w:cs="Arial"/>
                <w:color w:val="000000"/>
                <w:szCs w:val="20"/>
              </w:rPr>
              <w:t>request</w:t>
            </w:r>
            <w:r w:rsidRPr="00EE2B65">
              <w:rPr>
                <w:rFonts w:ascii="Calibri" w:eastAsia="Times New Roman" w:hAnsi="Calibri" w:cs="Arial"/>
                <w:color w:val="000000"/>
                <w:szCs w:val="20"/>
              </w:rPr>
              <w:t>.</w:t>
            </w:r>
          </w:p>
        </w:tc>
      </w:tr>
      <w:tr w:rsidR="00EC55E7" w:rsidRPr="00EE2B65" w14:paraId="3E9EF0F1" w14:textId="77777777" w:rsidTr="00EE2B65">
        <w:trPr>
          <w:divId w:val="1453354881"/>
        </w:trPr>
        <w:tc>
          <w:tcPr>
            <w:tcW w:w="1620" w:type="dxa"/>
            <w:tcBorders>
              <w:right w:val="single" w:sz="12" w:space="0" w:color="767171" w:themeColor="background2" w:themeShade="80"/>
            </w:tcBorders>
          </w:tcPr>
          <w:p w14:paraId="035B9F86" w14:textId="4EEA1C19" w:rsidR="00EC55E7" w:rsidRPr="00EE2B65" w:rsidRDefault="00EC55E7" w:rsidP="00810B0D">
            <w:pPr>
              <w:keepNext/>
              <w:spacing w:before="120" w:after="240"/>
              <w:rPr>
                <w:rFonts w:ascii="Calibri" w:eastAsia="Times New Roman" w:hAnsi="Calibri" w:cs="Arial"/>
                <w:b/>
                <w:color w:val="000000"/>
                <w:szCs w:val="20"/>
              </w:rPr>
            </w:pPr>
            <w:r>
              <w:rPr>
                <w:rFonts w:ascii="Calibri" w:eastAsia="Times New Roman" w:hAnsi="Calibri" w:cs="Arial"/>
                <w:b/>
                <w:color w:val="000000"/>
                <w:szCs w:val="20"/>
              </w:rPr>
              <w:t xml:space="preserve">Content </w:t>
            </w:r>
            <w:r w:rsidR="00F827E8">
              <w:rPr>
                <w:rFonts w:ascii="Calibri" w:eastAsia="Times New Roman" w:hAnsi="Calibri" w:cs="Arial"/>
                <w:b/>
                <w:color w:val="000000"/>
                <w:szCs w:val="20"/>
              </w:rPr>
              <w:t>frame</w:t>
            </w:r>
          </w:p>
        </w:tc>
        <w:tc>
          <w:tcPr>
            <w:tcW w:w="7730" w:type="dxa"/>
            <w:tcBorders>
              <w:top w:val="single" w:sz="12" w:space="0" w:color="767171" w:themeColor="background2" w:themeShade="80"/>
              <w:left w:val="single" w:sz="12" w:space="0" w:color="767171" w:themeColor="background2" w:themeShade="80"/>
            </w:tcBorders>
          </w:tcPr>
          <w:p w14:paraId="6D039CB0" w14:textId="6050D03E" w:rsidR="00EC55E7" w:rsidRPr="00810B0D" w:rsidRDefault="00EC55E7" w:rsidP="00810B0D">
            <w:pPr>
              <w:keepNext/>
              <w:spacing w:before="120"/>
              <w:rPr>
                <w:rFonts w:ascii="Calibri" w:eastAsia="Times New Roman" w:hAnsi="Calibri" w:cs="Arial"/>
                <w:color w:val="000000"/>
                <w:szCs w:val="20"/>
              </w:rPr>
            </w:pPr>
            <w:r w:rsidRPr="00810B0D">
              <w:rPr>
                <w:rFonts w:ascii="Calibri" w:eastAsia="Times New Roman" w:hAnsi="Calibri" w:cs="Arial"/>
                <w:color w:val="000000"/>
                <w:szCs w:val="20"/>
              </w:rPr>
              <w:t xml:space="preserve">A full view of the first page of the selected request appears in the left frame of the screen. </w:t>
            </w:r>
          </w:p>
        </w:tc>
      </w:tr>
    </w:tbl>
    <w:p w14:paraId="69660572" w14:textId="77777777" w:rsidR="007E3D08" w:rsidRDefault="007E3D08" w:rsidP="00EC0869">
      <w:pPr>
        <w:keepNext/>
        <w:spacing w:after="240"/>
        <w:divId w:val="1453354881"/>
        <w:rPr>
          <w:rFonts w:ascii="Calibri" w:eastAsia="Times New Roman" w:hAnsi="Calibri" w:cs="Arial"/>
          <w:color w:val="00000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7730"/>
      </w:tblGrid>
      <w:tr w:rsidR="00EE2B65" w:rsidRPr="00EE2B65" w14:paraId="21F996A2" w14:textId="77777777" w:rsidTr="00EE2B65">
        <w:trPr>
          <w:divId w:val="1453354881"/>
        </w:trPr>
        <w:tc>
          <w:tcPr>
            <w:tcW w:w="1620" w:type="dxa"/>
            <w:tcBorders>
              <w:right w:val="single" w:sz="12" w:space="0" w:color="767171" w:themeColor="background2" w:themeShade="80"/>
            </w:tcBorders>
          </w:tcPr>
          <w:p w14:paraId="115FA5F3" w14:textId="77777777" w:rsidR="00EE2B65" w:rsidRPr="00EE2B65" w:rsidRDefault="00EE2B65" w:rsidP="00EE2B65">
            <w:pPr>
              <w:keepNext/>
              <w:spacing w:after="240"/>
              <w:rPr>
                <w:rFonts w:ascii="Calibri" w:eastAsia="Times New Roman" w:hAnsi="Calibri" w:cs="Arial"/>
                <w:b/>
                <w:color w:val="000000"/>
                <w:szCs w:val="20"/>
              </w:rPr>
            </w:pPr>
            <w:r w:rsidRPr="00EE2B65">
              <w:rPr>
                <w:rFonts w:ascii="Calibri" w:eastAsia="Times New Roman" w:hAnsi="Calibri" w:cs="Arial"/>
                <w:b/>
                <w:color w:val="000000"/>
                <w:szCs w:val="20"/>
              </w:rPr>
              <w:t>Thumbnails frame</w:t>
            </w:r>
          </w:p>
        </w:tc>
        <w:tc>
          <w:tcPr>
            <w:tcW w:w="7730" w:type="dxa"/>
            <w:tcBorders>
              <w:left w:val="single" w:sz="12" w:space="0" w:color="767171" w:themeColor="background2" w:themeShade="80"/>
            </w:tcBorders>
          </w:tcPr>
          <w:p w14:paraId="1D6E0D1B" w14:textId="2F9778F9" w:rsidR="00EE2B65" w:rsidRPr="00EE2B65" w:rsidRDefault="00EE2B65">
            <w:pPr>
              <w:keepNext/>
              <w:spacing w:after="240"/>
              <w:rPr>
                <w:rFonts w:ascii="Calibri" w:eastAsia="Times New Roman" w:hAnsi="Calibri" w:cs="Arial"/>
                <w:color w:val="000000"/>
                <w:szCs w:val="20"/>
              </w:rPr>
            </w:pPr>
            <w:r w:rsidRPr="00EE2B65">
              <w:rPr>
                <w:rFonts w:ascii="Calibri" w:eastAsia="Times New Roman" w:hAnsi="Calibri" w:cs="Arial"/>
                <w:color w:val="000000"/>
                <w:szCs w:val="20"/>
              </w:rPr>
              <w:t xml:space="preserve">All pages of the selected document appear in the narrow thumbnails frame in the center of the page.  Click </w:t>
            </w:r>
            <w:r w:rsidR="00EC55E7">
              <w:rPr>
                <w:rFonts w:ascii="Calibri" w:eastAsia="Times New Roman" w:hAnsi="Calibri" w:cs="Arial"/>
                <w:color w:val="000000"/>
                <w:szCs w:val="20"/>
              </w:rPr>
              <w:t>the</w:t>
            </w:r>
            <w:r w:rsidRPr="00EE2B65">
              <w:rPr>
                <w:rFonts w:ascii="Calibri" w:eastAsia="Times New Roman" w:hAnsi="Calibri" w:cs="Arial"/>
                <w:color w:val="000000"/>
                <w:szCs w:val="20"/>
              </w:rPr>
              <w:t xml:space="preserve"> thumbnail</w:t>
            </w:r>
            <w:r w:rsidR="00EC55E7">
              <w:rPr>
                <w:rFonts w:ascii="Calibri" w:eastAsia="Times New Roman" w:hAnsi="Calibri" w:cs="Arial"/>
                <w:color w:val="000000"/>
                <w:szCs w:val="20"/>
              </w:rPr>
              <w:t>s</w:t>
            </w:r>
            <w:r w:rsidRPr="00EE2B65">
              <w:rPr>
                <w:rFonts w:ascii="Calibri" w:eastAsia="Times New Roman" w:hAnsi="Calibri" w:cs="Arial"/>
                <w:color w:val="000000"/>
                <w:szCs w:val="20"/>
              </w:rPr>
              <w:t xml:space="preserve"> to move through the document and to view the page in the document display space.  A toggle above the thumbnails hides the frame from view.</w:t>
            </w:r>
          </w:p>
        </w:tc>
      </w:tr>
      <w:tr w:rsidR="00EE2B65" w:rsidRPr="00EE2B65" w14:paraId="2DEB7F4C" w14:textId="77777777" w:rsidTr="00EE2B65">
        <w:trPr>
          <w:divId w:val="1453354881"/>
        </w:trPr>
        <w:tc>
          <w:tcPr>
            <w:tcW w:w="1620" w:type="dxa"/>
            <w:tcBorders>
              <w:right w:val="single" w:sz="12" w:space="0" w:color="767171" w:themeColor="background2" w:themeShade="80"/>
            </w:tcBorders>
          </w:tcPr>
          <w:p w14:paraId="7F1485D0" w14:textId="77777777" w:rsidR="00EE2B65" w:rsidRPr="00EE2B65" w:rsidRDefault="00EE2B65" w:rsidP="00EE2B65">
            <w:pPr>
              <w:keepNext/>
              <w:spacing w:after="240"/>
              <w:rPr>
                <w:rFonts w:ascii="Calibri" w:eastAsia="Times New Roman" w:hAnsi="Calibri" w:cs="Arial"/>
                <w:b/>
                <w:color w:val="000000"/>
                <w:szCs w:val="20"/>
              </w:rPr>
            </w:pPr>
            <w:r w:rsidRPr="00EE2B65">
              <w:rPr>
                <w:rFonts w:ascii="Calibri" w:eastAsia="Times New Roman" w:hAnsi="Calibri" w:cs="Arial"/>
                <w:b/>
                <w:color w:val="000000"/>
                <w:szCs w:val="20"/>
              </w:rPr>
              <w:t>Document details</w:t>
            </w:r>
          </w:p>
        </w:tc>
        <w:tc>
          <w:tcPr>
            <w:tcW w:w="7730" w:type="dxa"/>
            <w:tcBorders>
              <w:left w:val="single" w:sz="12" w:space="0" w:color="767171" w:themeColor="background2" w:themeShade="80"/>
            </w:tcBorders>
          </w:tcPr>
          <w:p w14:paraId="515E68E8" w14:textId="4A49F1CC" w:rsidR="00EE2B65" w:rsidRPr="00EE2B65" w:rsidRDefault="00EE2B65" w:rsidP="009D0667">
            <w:pPr>
              <w:keepNext/>
              <w:spacing w:after="240"/>
              <w:rPr>
                <w:rFonts w:ascii="Calibri" w:eastAsia="Times New Roman" w:hAnsi="Calibri" w:cs="Arial"/>
                <w:color w:val="000000"/>
                <w:szCs w:val="20"/>
              </w:rPr>
            </w:pPr>
            <w:r w:rsidRPr="00EE2B65">
              <w:rPr>
                <w:rFonts w:ascii="Calibri" w:eastAsia="Times New Roman" w:hAnsi="Calibri" w:cs="Arial"/>
                <w:color w:val="000000"/>
                <w:szCs w:val="20"/>
              </w:rPr>
              <w:t xml:space="preserve">The </w:t>
            </w:r>
            <w:r w:rsidRPr="00EE2B65">
              <w:rPr>
                <w:rFonts w:ascii="Calibri" w:eastAsia="Times New Roman" w:hAnsi="Calibri" w:cs="Arial"/>
                <w:b/>
                <w:i/>
                <w:color w:val="000000"/>
                <w:szCs w:val="20"/>
              </w:rPr>
              <w:t>Details</w:t>
            </w:r>
            <w:r w:rsidRPr="00EE2B65">
              <w:rPr>
                <w:rFonts w:ascii="Calibri" w:eastAsia="Times New Roman" w:hAnsi="Calibri" w:cs="Arial"/>
                <w:color w:val="000000"/>
                <w:szCs w:val="20"/>
              </w:rPr>
              <w:t xml:space="preserve"> tab </w:t>
            </w:r>
            <w:r w:rsidR="00F47476">
              <w:rPr>
                <w:rFonts w:ascii="Calibri" w:eastAsia="Times New Roman" w:hAnsi="Calibri" w:cs="Arial"/>
                <w:color w:val="000000"/>
                <w:szCs w:val="20"/>
              </w:rPr>
              <w:t>does not require completion to formally create the request</w:t>
            </w:r>
            <w:r w:rsidR="00F827E8">
              <w:rPr>
                <w:rFonts w:ascii="Calibri" w:eastAsia="Times New Roman" w:hAnsi="Calibri" w:cs="Arial"/>
                <w:color w:val="000000"/>
                <w:szCs w:val="20"/>
              </w:rPr>
              <w:t>s from a batch of uploaded files</w:t>
            </w:r>
            <w:r w:rsidR="00F47476">
              <w:rPr>
                <w:rFonts w:ascii="Calibri" w:eastAsia="Times New Roman" w:hAnsi="Calibri" w:cs="Arial"/>
                <w:color w:val="000000"/>
                <w:szCs w:val="20"/>
              </w:rPr>
              <w:t xml:space="preserve">. </w:t>
            </w:r>
          </w:p>
        </w:tc>
      </w:tr>
    </w:tbl>
    <w:p w14:paraId="1550BFBD" w14:textId="660EA7FD" w:rsidR="008D3DC2" w:rsidRDefault="001B082A" w:rsidP="00BA78CA">
      <w:pPr>
        <w:pStyle w:val="Heading4"/>
        <w:divId w:val="1453354881"/>
        <w:rPr>
          <w:rFonts w:eastAsia="Times New Roman"/>
        </w:rPr>
      </w:pPr>
      <w:r>
        <w:rPr>
          <w:rFonts w:eastAsia="Times New Roman"/>
        </w:rPr>
        <w:t>Create the Requests</w:t>
      </w:r>
    </w:p>
    <w:p w14:paraId="0F79988E" w14:textId="53A9F051" w:rsidR="008D3DC2" w:rsidRPr="008D3DC2" w:rsidRDefault="008D3DC2" w:rsidP="00BA78CA">
      <w:pPr>
        <w:numPr>
          <w:ilvl w:val="0"/>
          <w:numId w:val="96"/>
        </w:numPr>
        <w:spacing w:after="240"/>
        <w:divId w:val="1453354881"/>
        <w:rPr>
          <w:rFonts w:eastAsia="Times New Roman"/>
        </w:rPr>
      </w:pPr>
      <w:r w:rsidRPr="008D3DC2">
        <w:rPr>
          <w:rFonts w:eastAsia="Times New Roman"/>
        </w:rPr>
        <w:t xml:space="preserve">Click </w:t>
      </w:r>
      <w:r w:rsidRPr="008D3DC2">
        <w:rPr>
          <w:rFonts w:eastAsia="Times New Roman"/>
          <w:b/>
        </w:rPr>
        <w:t xml:space="preserve">Create </w:t>
      </w:r>
      <w:r w:rsidR="007C6DE2">
        <w:rPr>
          <w:rFonts w:eastAsia="Times New Roman"/>
          <w:b/>
        </w:rPr>
        <w:t>Request</w:t>
      </w:r>
      <w:r w:rsidRPr="008D3DC2">
        <w:rPr>
          <w:rFonts w:eastAsia="Times New Roman"/>
        </w:rPr>
        <w:t xml:space="preserve">.  </w:t>
      </w:r>
      <w:r w:rsidR="0056186F">
        <w:rPr>
          <w:rFonts w:eastAsia="Times New Roman"/>
        </w:rPr>
        <w:t>This request</w:t>
      </w:r>
      <w:r w:rsidR="00BD315A">
        <w:rPr>
          <w:rFonts w:eastAsia="Times New Roman"/>
        </w:rPr>
        <w:t xml:space="preserve"> </w:t>
      </w:r>
      <w:r w:rsidRPr="008D3DC2">
        <w:rPr>
          <w:rFonts w:eastAsia="Times New Roman"/>
        </w:rPr>
        <w:t>move</w:t>
      </w:r>
      <w:r w:rsidR="0056186F">
        <w:rPr>
          <w:rFonts w:eastAsia="Times New Roman"/>
        </w:rPr>
        <w:t>s</w:t>
      </w:r>
      <w:r w:rsidRPr="008D3DC2">
        <w:rPr>
          <w:rFonts w:eastAsia="Times New Roman"/>
        </w:rPr>
        <w:t xml:space="preserve"> to the </w:t>
      </w:r>
      <w:r w:rsidRPr="008D3DC2">
        <w:rPr>
          <w:rFonts w:eastAsia="Times New Roman"/>
          <w:b/>
          <w:i/>
        </w:rPr>
        <w:t>Transcribe Queue</w:t>
      </w:r>
      <w:r w:rsidRPr="008D3DC2">
        <w:rPr>
          <w:rFonts w:eastAsia="Times New Roman"/>
        </w:rPr>
        <w:t xml:space="preserve">. </w:t>
      </w:r>
    </w:p>
    <w:p w14:paraId="46DE2B0B" w14:textId="1EA31A53" w:rsidR="008D3DC2" w:rsidRPr="008D3DC2" w:rsidRDefault="005A322C" w:rsidP="00DE7128">
      <w:pPr>
        <w:spacing w:after="360"/>
        <w:ind w:left="630"/>
        <w:divId w:val="1453354881"/>
        <w:rPr>
          <w:rFonts w:eastAsia="Times New Roman"/>
        </w:rPr>
      </w:pPr>
      <w:r>
        <w:rPr>
          <w:rFonts w:eastAsia="Times New Roman"/>
          <w:noProof/>
        </w:rPr>
        <w:drawing>
          <wp:inline distT="0" distB="0" distL="0" distR="0" wp14:anchorId="7E65BCC9" wp14:editId="5CD3E8F2">
            <wp:extent cx="5029271" cy="2322195"/>
            <wp:effectExtent l="0" t="0" r="0" b="190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
                    <pic:cNvPicPr/>
                  </pic:nvPicPr>
                  <pic:blipFill>
                    <a:blip r:embed="rId136">
                      <a:extLst>
                        <a:ext uri="{28A0092B-C50C-407E-A947-70E740481C1C}">
                          <a14:useLocalDpi xmlns:a14="http://schemas.microsoft.com/office/drawing/2010/main" val="0"/>
                        </a:ext>
                      </a:extLst>
                    </a:blip>
                    <a:stretch>
                      <a:fillRect/>
                    </a:stretch>
                  </pic:blipFill>
                  <pic:spPr>
                    <a:xfrm>
                      <a:off x="0" y="0"/>
                      <a:ext cx="5030741" cy="2322874"/>
                    </a:xfrm>
                    <a:prstGeom prst="rect">
                      <a:avLst/>
                    </a:prstGeom>
                  </pic:spPr>
                </pic:pic>
              </a:graphicData>
            </a:graphic>
          </wp:inline>
        </w:drawing>
      </w:r>
    </w:p>
    <w:p w14:paraId="4E0D0DB3" w14:textId="39753E80" w:rsidR="008F5D94" w:rsidRDefault="008D3DC2" w:rsidP="00037D08">
      <w:pPr>
        <w:spacing w:after="240"/>
        <w:ind w:left="360"/>
        <w:divId w:val="1453354881"/>
        <w:rPr>
          <w:rFonts w:eastAsia="Times New Roman"/>
        </w:rPr>
      </w:pPr>
      <w:r w:rsidRPr="008D3DC2">
        <w:rPr>
          <w:rFonts w:eastAsia="Times New Roman"/>
        </w:rPr>
        <w:t xml:space="preserve">The </w:t>
      </w:r>
      <w:r w:rsidR="00107949">
        <w:rPr>
          <w:rFonts w:eastAsia="Times New Roman"/>
        </w:rPr>
        <w:t>request</w:t>
      </w:r>
      <w:r w:rsidR="00107949" w:rsidRPr="008D3DC2">
        <w:rPr>
          <w:rFonts w:eastAsia="Times New Roman"/>
        </w:rPr>
        <w:t xml:space="preserve"> </w:t>
      </w:r>
      <w:r w:rsidRPr="008D3DC2">
        <w:rPr>
          <w:rFonts w:eastAsia="Times New Roman"/>
        </w:rPr>
        <w:t>numbers are consecutive</w:t>
      </w:r>
      <w:r w:rsidR="00107949">
        <w:rPr>
          <w:rFonts w:eastAsia="Times New Roman"/>
        </w:rPr>
        <w:t>. Every request is</w:t>
      </w:r>
      <w:r w:rsidRPr="008D3DC2">
        <w:rPr>
          <w:rFonts w:eastAsia="Times New Roman"/>
        </w:rPr>
        <w:t xml:space="preserve"> assigned the same client</w:t>
      </w:r>
      <w:r w:rsidR="00B05F2D">
        <w:rPr>
          <w:rFonts w:eastAsia="Times New Roman"/>
        </w:rPr>
        <w:t>,</w:t>
      </w:r>
      <w:r w:rsidRPr="008D3DC2">
        <w:rPr>
          <w:rFonts w:eastAsia="Times New Roman"/>
        </w:rPr>
        <w:t xml:space="preserve"> create/due date</w:t>
      </w:r>
      <w:r w:rsidR="00B05F2D">
        <w:rPr>
          <w:rFonts w:eastAsia="Times New Roman"/>
        </w:rPr>
        <w:t>,</w:t>
      </w:r>
      <w:r w:rsidRPr="008D3DC2">
        <w:rPr>
          <w:rFonts w:eastAsia="Times New Roman"/>
        </w:rPr>
        <w:t xml:space="preserve"> time</w:t>
      </w:r>
      <w:r w:rsidR="00B05F2D">
        <w:rPr>
          <w:rFonts w:eastAsia="Times New Roman"/>
        </w:rPr>
        <w:t>,</w:t>
      </w:r>
      <w:r w:rsidRPr="008D3DC2">
        <w:rPr>
          <w:rFonts w:eastAsia="Times New Roman"/>
        </w:rPr>
        <w:t xml:space="preserve"> and priority. </w:t>
      </w:r>
    </w:p>
    <w:p w14:paraId="45B33537" w14:textId="2EFEB02C" w:rsidR="008D3DC2" w:rsidRPr="008D3DC2" w:rsidRDefault="008F5D94" w:rsidP="00903118">
      <w:pPr>
        <w:spacing w:after="360"/>
        <w:ind w:left="360"/>
        <w:divId w:val="1453354881"/>
        <w:rPr>
          <w:rFonts w:eastAsia="Times New Roman"/>
        </w:rPr>
      </w:pPr>
      <w:r w:rsidRPr="008D3DC2">
        <w:rPr>
          <w:rFonts w:eastAsia="Times New Roman"/>
        </w:rPr>
        <w:t xml:space="preserve">Open each </w:t>
      </w:r>
      <w:r w:rsidR="00107949">
        <w:rPr>
          <w:rFonts w:eastAsia="Times New Roman"/>
        </w:rPr>
        <w:t>request</w:t>
      </w:r>
      <w:r w:rsidR="00107949" w:rsidRPr="008D3DC2">
        <w:rPr>
          <w:rFonts w:eastAsia="Times New Roman"/>
        </w:rPr>
        <w:t xml:space="preserve"> </w:t>
      </w:r>
      <w:r w:rsidRPr="008D3DC2">
        <w:rPr>
          <w:rFonts w:eastAsia="Times New Roman"/>
        </w:rPr>
        <w:t xml:space="preserve">to complete the transcription. </w:t>
      </w:r>
      <w:r w:rsidR="001B58DB" w:rsidRPr="001B58DB">
        <w:rPr>
          <w:rFonts w:eastAsia="Times New Roman"/>
        </w:rPr>
        <w:t xml:space="preserve">To return to the </w:t>
      </w:r>
      <w:r w:rsidR="00107949">
        <w:rPr>
          <w:rFonts w:eastAsia="Times New Roman"/>
        </w:rPr>
        <w:t>request</w:t>
      </w:r>
      <w:r w:rsidR="00107949" w:rsidRPr="001B58DB">
        <w:rPr>
          <w:rFonts w:eastAsia="Times New Roman"/>
        </w:rPr>
        <w:t xml:space="preserve"> </w:t>
      </w:r>
      <w:r w:rsidR="001B58DB" w:rsidRPr="001B58DB">
        <w:rPr>
          <w:rFonts w:eastAsia="Times New Roman"/>
        </w:rPr>
        <w:t xml:space="preserve">page, click any column in the row of </w:t>
      </w:r>
      <w:r w:rsidR="00107949">
        <w:rPr>
          <w:rFonts w:eastAsia="Times New Roman"/>
        </w:rPr>
        <w:t>request</w:t>
      </w:r>
      <w:r w:rsidR="00107949" w:rsidRPr="001B58DB">
        <w:rPr>
          <w:rFonts w:eastAsia="Times New Roman"/>
        </w:rPr>
        <w:t xml:space="preserve"> </w:t>
      </w:r>
      <w:r w:rsidR="001B58DB" w:rsidRPr="001B58DB">
        <w:rPr>
          <w:rFonts w:eastAsia="Times New Roman"/>
        </w:rPr>
        <w:t xml:space="preserve">details.  </w:t>
      </w:r>
      <w:r w:rsidRPr="008F5D94">
        <w:rPr>
          <w:rFonts w:eastAsia="Times New Roman"/>
        </w:rPr>
        <w:t xml:space="preserve">Every column is a hyper-link that opens the respective </w:t>
      </w:r>
      <w:r w:rsidR="00107949">
        <w:rPr>
          <w:rFonts w:eastAsia="Times New Roman"/>
        </w:rPr>
        <w:t>request</w:t>
      </w:r>
      <w:r w:rsidR="00107949" w:rsidRPr="008F5D94">
        <w:rPr>
          <w:rFonts w:eastAsia="Times New Roman"/>
        </w:rPr>
        <w:t xml:space="preserve"> </w:t>
      </w:r>
      <w:r w:rsidRPr="008F5D94">
        <w:rPr>
          <w:rFonts w:eastAsia="Times New Roman"/>
        </w:rPr>
        <w:t xml:space="preserve">page.  You can continue to add or to revise </w:t>
      </w:r>
      <w:r w:rsidR="00F4152B">
        <w:rPr>
          <w:rFonts w:eastAsia="Times New Roman"/>
        </w:rPr>
        <w:t>requests</w:t>
      </w:r>
      <w:r w:rsidRPr="008F5D94">
        <w:rPr>
          <w:rFonts w:eastAsia="Times New Roman"/>
        </w:rPr>
        <w:t xml:space="preserve"> until complete</w:t>
      </w:r>
      <w:r>
        <w:rPr>
          <w:rFonts w:eastAsia="Times New Roman"/>
        </w:rPr>
        <w:t>.</w:t>
      </w:r>
      <w:r w:rsidRPr="008F5D94">
        <w:rPr>
          <w:rFonts w:eastAsia="Times New Roman"/>
        </w:rPr>
        <w:t xml:space="preserve"> </w:t>
      </w:r>
    </w:p>
    <w:p w14:paraId="5DC6BDC8" w14:textId="77777777" w:rsidR="001B58DB" w:rsidRDefault="001B58DB">
      <w:pPr>
        <w:spacing w:after="0"/>
        <w:rPr>
          <w:b/>
          <w:bCs/>
          <w:sz w:val="40"/>
          <w:szCs w:val="36"/>
        </w:rPr>
      </w:pPr>
      <w:r>
        <w:br w:type="page"/>
      </w:r>
    </w:p>
    <w:p w14:paraId="5CF56AD1" w14:textId="7BB94772" w:rsidR="00B05F2D" w:rsidRDefault="00B05F2D" w:rsidP="00431407">
      <w:pPr>
        <w:pStyle w:val="Heading2"/>
        <w:divId w:val="1453354881"/>
      </w:pPr>
      <w:r>
        <w:t xml:space="preserve">Batch – Spreadsheet of </w:t>
      </w:r>
      <w:r w:rsidR="00F4152B">
        <w:t>Requests</w:t>
      </w:r>
    </w:p>
    <w:p w14:paraId="070D6A48" w14:textId="16391AB0" w:rsidR="008D3DC2" w:rsidRPr="008D3DC2" w:rsidRDefault="008D3DC2" w:rsidP="006B50CE">
      <w:pPr>
        <w:spacing w:after="240"/>
        <w:divId w:val="1453354881"/>
      </w:pPr>
      <w:r w:rsidRPr="008D3DC2">
        <w:t xml:space="preserve">This section describes the steps for uploading and creating multiple </w:t>
      </w:r>
      <w:r w:rsidR="00F4152B">
        <w:t>requests</w:t>
      </w:r>
      <w:r w:rsidRPr="008D3DC2">
        <w:t xml:space="preserve"> from a </w:t>
      </w:r>
      <w:r w:rsidR="00686F6F">
        <w:t xml:space="preserve">single </w:t>
      </w:r>
      <w:r w:rsidRPr="008D3DC2">
        <w:t xml:space="preserve">spreadsheet.  The </w:t>
      </w:r>
      <w:r w:rsidR="00107949">
        <w:t xml:space="preserve">uploaded </w:t>
      </w:r>
      <w:r w:rsidRPr="008D3DC2">
        <w:t xml:space="preserve">spreadsheet contains columns </w:t>
      </w:r>
      <w:r w:rsidR="00BD315A">
        <w:t>with</w:t>
      </w:r>
      <w:r w:rsidRPr="008D3DC2">
        <w:t xml:space="preserve"> all required </w:t>
      </w:r>
      <w:r w:rsidR="00BD315A">
        <w:t>request</w:t>
      </w:r>
      <w:r w:rsidR="00BD315A" w:rsidRPr="008D3DC2">
        <w:t xml:space="preserve"> </w:t>
      </w:r>
      <w:r w:rsidRPr="008D3DC2">
        <w:t>information.</w:t>
      </w:r>
    </w:p>
    <w:p w14:paraId="76205E51" w14:textId="77777777" w:rsidR="006B50CE" w:rsidRDefault="006B50CE" w:rsidP="006B50CE">
      <w:pPr>
        <w:spacing w:after="0"/>
        <w:ind w:left="540"/>
        <w:divId w:val="1453354881"/>
        <w:rPr>
          <w:b/>
          <w:i/>
        </w:rPr>
      </w:pPr>
      <w:r w:rsidRPr="008D3DC2">
        <w:rPr>
          <w:b/>
          <w:i/>
        </w:rPr>
        <w:t>Quick Steps</w:t>
      </w:r>
    </w:p>
    <w:p w14:paraId="28B303D4" w14:textId="74400321" w:rsidR="008D3DC2" w:rsidRPr="008D3DC2" w:rsidRDefault="003864C8" w:rsidP="006B50CE">
      <w:pPr>
        <w:spacing w:after="240"/>
        <w:ind w:left="540"/>
        <w:divId w:val="1453354881"/>
        <w:rPr>
          <w:rFonts w:eastAsia="Times New Roman"/>
        </w:rPr>
      </w:pPr>
      <w:r>
        <w:rPr>
          <w:rFonts w:eastAsia="Times New Roman"/>
        </w:rPr>
        <w:pict w14:anchorId="71C33C69">
          <v:rect id="_x0000_i1034" style="width:468pt;height:1.5pt" o:hralign="center" o:hrstd="t" o:hrnoshade="t" o:hr="t" fillcolor="#a0a0a0" stroked="f"/>
        </w:pic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0"/>
        <w:gridCol w:w="6020"/>
      </w:tblGrid>
      <w:tr w:rsidR="008D3DC2" w:rsidRPr="008D3DC2" w14:paraId="47C32C91" w14:textId="77777777" w:rsidTr="00903118">
        <w:trPr>
          <w:divId w:val="1453354881"/>
          <w:trHeight w:val="819"/>
        </w:trPr>
        <w:tc>
          <w:tcPr>
            <w:tcW w:w="2250" w:type="dxa"/>
            <w:tcBorders>
              <w:right w:val="single" w:sz="12" w:space="0" w:color="767171" w:themeColor="background2" w:themeShade="80"/>
            </w:tcBorders>
          </w:tcPr>
          <w:p w14:paraId="745F06F2" w14:textId="77777777" w:rsidR="008D3DC2" w:rsidRPr="008D3DC2" w:rsidRDefault="008D3DC2" w:rsidP="0087017A">
            <w:pPr>
              <w:numPr>
                <w:ilvl w:val="0"/>
                <w:numId w:val="38"/>
              </w:numPr>
              <w:spacing w:after="0"/>
              <w:ind w:left="342"/>
              <w:contextualSpacing/>
              <w:rPr>
                <w:b/>
                <w:i/>
                <w:sz w:val="22"/>
                <w:szCs w:val="22"/>
              </w:rPr>
            </w:pPr>
            <w:r w:rsidRPr="008D3DC2">
              <w:rPr>
                <w:b/>
                <w:sz w:val="22"/>
                <w:szCs w:val="22"/>
              </w:rPr>
              <w:t>Choose file</w:t>
            </w:r>
          </w:p>
        </w:tc>
        <w:tc>
          <w:tcPr>
            <w:tcW w:w="6020" w:type="dxa"/>
            <w:tcBorders>
              <w:left w:val="single" w:sz="12" w:space="0" w:color="767171" w:themeColor="background2" w:themeShade="80"/>
            </w:tcBorders>
          </w:tcPr>
          <w:p w14:paraId="7C9A5531" w14:textId="42931CC6" w:rsidR="008D3DC2" w:rsidRPr="008D3DC2" w:rsidRDefault="00B05F2D">
            <w:pPr>
              <w:rPr>
                <w:b/>
                <w:i/>
                <w:sz w:val="22"/>
                <w:szCs w:val="22"/>
              </w:rPr>
            </w:pPr>
            <w:r w:rsidRPr="00B05F2D">
              <w:rPr>
                <w:noProof/>
              </w:rPr>
              <w:t xml:space="preserve">Click </w:t>
            </w:r>
            <w:r w:rsidRPr="00B05F2D">
              <w:rPr>
                <w:i/>
                <w:noProof/>
              </w:rPr>
              <w:t>Choose Files</w:t>
            </w:r>
            <w:r w:rsidRPr="00B05F2D">
              <w:rPr>
                <w:noProof/>
              </w:rPr>
              <w:t xml:space="preserve"> to select </w:t>
            </w:r>
            <w:r>
              <w:rPr>
                <w:noProof/>
              </w:rPr>
              <w:t>a single spreadsheet</w:t>
            </w:r>
            <w:r w:rsidRPr="00B05F2D">
              <w:rPr>
                <w:noProof/>
              </w:rPr>
              <w:t xml:space="preserve"> from your shared drives and folders.</w:t>
            </w:r>
          </w:p>
        </w:tc>
      </w:tr>
      <w:tr w:rsidR="008D3DC2" w:rsidRPr="008D3DC2" w14:paraId="142388DB" w14:textId="77777777" w:rsidTr="00903118">
        <w:trPr>
          <w:divId w:val="1453354881"/>
          <w:trHeight w:val="810"/>
        </w:trPr>
        <w:tc>
          <w:tcPr>
            <w:tcW w:w="2250" w:type="dxa"/>
            <w:tcBorders>
              <w:right w:val="single" w:sz="12" w:space="0" w:color="767171" w:themeColor="background2" w:themeShade="80"/>
            </w:tcBorders>
          </w:tcPr>
          <w:p w14:paraId="25918295" w14:textId="77777777" w:rsidR="008D3DC2" w:rsidRPr="008D3DC2" w:rsidRDefault="008D3DC2" w:rsidP="0087017A">
            <w:pPr>
              <w:numPr>
                <w:ilvl w:val="0"/>
                <w:numId w:val="38"/>
              </w:numPr>
              <w:ind w:left="331"/>
              <w:rPr>
                <w:b/>
                <w:i/>
                <w:sz w:val="22"/>
                <w:szCs w:val="22"/>
              </w:rPr>
            </w:pPr>
            <w:r w:rsidRPr="008D3DC2">
              <w:rPr>
                <w:b/>
                <w:sz w:val="22"/>
                <w:szCs w:val="22"/>
              </w:rPr>
              <w:t>Upload the spreadsheet</w:t>
            </w:r>
          </w:p>
        </w:tc>
        <w:tc>
          <w:tcPr>
            <w:tcW w:w="6020" w:type="dxa"/>
            <w:tcBorders>
              <w:left w:val="single" w:sz="12" w:space="0" w:color="767171" w:themeColor="background2" w:themeShade="80"/>
            </w:tcBorders>
          </w:tcPr>
          <w:p w14:paraId="5A4B41AE" w14:textId="78C8A6EA" w:rsidR="008D3DC2" w:rsidRPr="008D3DC2" w:rsidRDefault="00B05F2D">
            <w:r w:rsidRPr="00B05F2D">
              <w:rPr>
                <w:noProof/>
              </w:rPr>
              <w:t xml:space="preserve">Click </w:t>
            </w:r>
            <w:r w:rsidRPr="00B05F2D">
              <w:rPr>
                <w:i/>
                <w:noProof/>
              </w:rPr>
              <w:t>Upload Files</w:t>
            </w:r>
            <w:r w:rsidRPr="00B05F2D">
              <w:rPr>
                <w:noProof/>
              </w:rPr>
              <w:t xml:space="preserve"> to </w:t>
            </w:r>
            <w:r w:rsidR="00EE19DB">
              <w:rPr>
                <w:noProof/>
              </w:rPr>
              <w:t>open and view the spreadsheet</w:t>
            </w:r>
            <w:r w:rsidRPr="00B05F2D">
              <w:rPr>
                <w:noProof/>
              </w:rPr>
              <w:t xml:space="preserve"> </w:t>
            </w:r>
            <w:r w:rsidR="00107949">
              <w:rPr>
                <w:noProof/>
              </w:rPr>
              <w:t xml:space="preserve">content </w:t>
            </w:r>
            <w:r w:rsidRPr="00B05F2D">
              <w:rPr>
                <w:noProof/>
              </w:rPr>
              <w:t xml:space="preserve">in the </w:t>
            </w:r>
            <w:r w:rsidRPr="00B05F2D">
              <w:rPr>
                <w:b/>
                <w:i/>
                <w:noProof/>
              </w:rPr>
              <w:t>Uploaded Files</w:t>
            </w:r>
            <w:r w:rsidRPr="00B05F2D">
              <w:rPr>
                <w:noProof/>
              </w:rPr>
              <w:t xml:space="preserve"> list.</w:t>
            </w:r>
          </w:p>
        </w:tc>
      </w:tr>
      <w:tr w:rsidR="008D3DC2" w:rsidRPr="008D3DC2" w14:paraId="2EAB129C" w14:textId="77777777" w:rsidTr="00903118">
        <w:trPr>
          <w:divId w:val="1453354881"/>
          <w:trHeight w:val="531"/>
        </w:trPr>
        <w:tc>
          <w:tcPr>
            <w:tcW w:w="2250" w:type="dxa"/>
            <w:tcBorders>
              <w:right w:val="single" w:sz="12" w:space="0" w:color="767171" w:themeColor="background2" w:themeShade="80"/>
            </w:tcBorders>
          </w:tcPr>
          <w:p w14:paraId="3245E877" w14:textId="270E41E8" w:rsidR="008D3DC2" w:rsidRPr="008D3DC2" w:rsidRDefault="001B58DB" w:rsidP="0087017A">
            <w:pPr>
              <w:numPr>
                <w:ilvl w:val="0"/>
                <w:numId w:val="38"/>
              </w:numPr>
              <w:spacing w:after="0"/>
              <w:ind w:left="337"/>
              <w:contextualSpacing/>
              <w:rPr>
                <w:b/>
                <w:i/>
                <w:sz w:val="22"/>
                <w:szCs w:val="22"/>
              </w:rPr>
            </w:pPr>
            <w:r>
              <w:rPr>
                <w:b/>
                <w:sz w:val="22"/>
                <w:szCs w:val="22"/>
              </w:rPr>
              <w:t>Edit Batch</w:t>
            </w:r>
            <w:r w:rsidR="008D3DC2" w:rsidRPr="008D3DC2">
              <w:rPr>
                <w:b/>
                <w:i/>
                <w:sz w:val="22"/>
                <w:szCs w:val="22"/>
              </w:rPr>
              <w:t xml:space="preserve"> </w:t>
            </w:r>
          </w:p>
        </w:tc>
        <w:tc>
          <w:tcPr>
            <w:tcW w:w="6020" w:type="dxa"/>
            <w:tcBorders>
              <w:left w:val="single" w:sz="12" w:space="0" w:color="767171" w:themeColor="background2" w:themeShade="80"/>
            </w:tcBorders>
          </w:tcPr>
          <w:p w14:paraId="3EF3EBD5" w14:textId="27C17E39" w:rsidR="008D3DC2" w:rsidRPr="008D3DC2" w:rsidRDefault="00EE19DB">
            <w:r w:rsidRPr="008D3DC2">
              <w:rPr>
                <w:noProof/>
              </w:rPr>
              <w:t xml:space="preserve">Click </w:t>
            </w:r>
            <w:r w:rsidRPr="00903118">
              <w:rPr>
                <w:i/>
                <w:noProof/>
              </w:rPr>
              <w:t>Edit Batch</w:t>
            </w:r>
            <w:r w:rsidRPr="00EE19DB">
              <w:rPr>
                <w:noProof/>
              </w:rPr>
              <w:t xml:space="preserve"> </w:t>
            </w:r>
            <w:r w:rsidR="008D3DC2" w:rsidRPr="008D3DC2">
              <w:t xml:space="preserve">to open the </w:t>
            </w:r>
            <w:r w:rsidR="00686F6F" w:rsidRPr="00903118">
              <w:rPr>
                <w:i/>
                <w:noProof/>
              </w:rPr>
              <w:t xml:space="preserve">Create </w:t>
            </w:r>
            <w:r w:rsidR="00686F6F">
              <w:rPr>
                <w:i/>
                <w:noProof/>
              </w:rPr>
              <w:t>Batch Request…</w:t>
            </w:r>
            <w:r w:rsidR="00686F6F" w:rsidRPr="00EE19DB" w:rsidDel="00EE19DB">
              <w:rPr>
                <w:noProof/>
              </w:rPr>
              <w:t xml:space="preserve"> </w:t>
            </w:r>
            <w:r w:rsidR="008D3DC2" w:rsidRPr="008D3DC2">
              <w:t xml:space="preserve">page. </w:t>
            </w:r>
          </w:p>
        </w:tc>
      </w:tr>
      <w:tr w:rsidR="008D3DC2" w:rsidRPr="008D3DC2" w14:paraId="439B4DD3" w14:textId="77777777" w:rsidTr="008D3DC2">
        <w:trPr>
          <w:divId w:val="1453354881"/>
        </w:trPr>
        <w:tc>
          <w:tcPr>
            <w:tcW w:w="2250" w:type="dxa"/>
            <w:tcBorders>
              <w:right w:val="single" w:sz="12" w:space="0" w:color="767171" w:themeColor="background2" w:themeShade="80"/>
            </w:tcBorders>
          </w:tcPr>
          <w:p w14:paraId="62FF7471" w14:textId="45141198" w:rsidR="008D3DC2" w:rsidRPr="008D3DC2" w:rsidRDefault="001B58DB" w:rsidP="00CC6213">
            <w:pPr>
              <w:numPr>
                <w:ilvl w:val="0"/>
                <w:numId w:val="38"/>
              </w:numPr>
              <w:spacing w:after="0"/>
              <w:ind w:left="337"/>
              <w:contextualSpacing/>
              <w:rPr>
                <w:b/>
                <w:sz w:val="22"/>
                <w:szCs w:val="22"/>
              </w:rPr>
            </w:pPr>
            <w:r>
              <w:rPr>
                <w:b/>
                <w:sz w:val="22"/>
                <w:szCs w:val="22"/>
              </w:rPr>
              <w:t xml:space="preserve">Create </w:t>
            </w:r>
            <w:r w:rsidR="00686F6F">
              <w:rPr>
                <w:b/>
                <w:sz w:val="22"/>
                <w:szCs w:val="22"/>
              </w:rPr>
              <w:t>Request</w:t>
            </w:r>
          </w:p>
        </w:tc>
        <w:tc>
          <w:tcPr>
            <w:tcW w:w="6020" w:type="dxa"/>
            <w:tcBorders>
              <w:left w:val="single" w:sz="12" w:space="0" w:color="767171" w:themeColor="background2" w:themeShade="80"/>
            </w:tcBorders>
          </w:tcPr>
          <w:p w14:paraId="7D23059D" w14:textId="4C616660" w:rsidR="008D3DC2" w:rsidRPr="008D3DC2" w:rsidRDefault="00EE19DB" w:rsidP="00941B26">
            <w:r w:rsidRPr="008D3DC2">
              <w:rPr>
                <w:noProof/>
              </w:rPr>
              <w:t xml:space="preserve">Click </w:t>
            </w:r>
            <w:r w:rsidRPr="00903118">
              <w:rPr>
                <w:i/>
                <w:noProof/>
              </w:rPr>
              <w:t xml:space="preserve">Create </w:t>
            </w:r>
            <w:r w:rsidR="00686F6F">
              <w:rPr>
                <w:i/>
                <w:noProof/>
              </w:rPr>
              <w:t>Request</w:t>
            </w:r>
            <w:r w:rsidR="00686F6F" w:rsidRPr="00EE19DB" w:rsidDel="00EE19DB">
              <w:rPr>
                <w:noProof/>
              </w:rPr>
              <w:t xml:space="preserve"> </w:t>
            </w:r>
            <w:r w:rsidR="008D3DC2" w:rsidRPr="008D3DC2">
              <w:rPr>
                <w:noProof/>
              </w:rPr>
              <w:t>to</w:t>
            </w:r>
            <w:r w:rsidR="008D3DC2" w:rsidRPr="008D3DC2">
              <w:t xml:space="preserve"> create </w:t>
            </w:r>
            <w:r w:rsidR="00686F6F">
              <w:t>a request</w:t>
            </w:r>
            <w:r w:rsidR="008D3DC2" w:rsidRPr="008D3DC2">
              <w:t xml:space="preserve"> number for </w:t>
            </w:r>
            <w:r>
              <w:t>every item</w:t>
            </w:r>
            <w:r w:rsidR="008D3DC2" w:rsidRPr="008D3DC2">
              <w:t xml:space="preserve"> in the spreadsheet and automatically place </w:t>
            </w:r>
            <w:r>
              <w:t xml:space="preserve">the </w:t>
            </w:r>
            <w:r w:rsidR="00686F6F">
              <w:t>requests</w:t>
            </w:r>
            <w:r w:rsidR="00686F6F" w:rsidRPr="008D3DC2">
              <w:t xml:space="preserve"> </w:t>
            </w:r>
            <w:r w:rsidR="008D3DC2" w:rsidRPr="008D3DC2">
              <w:t xml:space="preserve">in the </w:t>
            </w:r>
            <w:r w:rsidR="008D3DC2" w:rsidRPr="008D3DC2">
              <w:rPr>
                <w:b/>
                <w:i/>
              </w:rPr>
              <w:t>Transcribe</w:t>
            </w:r>
            <w:r w:rsidR="008D3DC2" w:rsidRPr="008D3DC2">
              <w:t xml:space="preserve"> queue.</w:t>
            </w:r>
          </w:p>
        </w:tc>
      </w:tr>
    </w:tbl>
    <w:p w14:paraId="41395EF7" w14:textId="77777777" w:rsidR="008D3DC2" w:rsidRPr="008D3DC2" w:rsidRDefault="003864C8" w:rsidP="006B50CE">
      <w:pPr>
        <w:spacing w:after="360"/>
        <w:ind w:left="540"/>
        <w:divId w:val="1453354881"/>
        <w:rPr>
          <w:rFonts w:eastAsia="Times New Roman"/>
        </w:rPr>
      </w:pPr>
      <w:r>
        <w:rPr>
          <w:rFonts w:eastAsia="Times New Roman"/>
        </w:rPr>
        <w:pict w14:anchorId="69F184F9">
          <v:rect id="_x0000_i1035" style="width:468pt;height:1.5pt" o:hralign="center" o:hrstd="t" o:hrnoshade="t" o:hr="t" fillcolor="#a0a0a0" stroked="f"/>
        </w:pict>
      </w:r>
    </w:p>
    <w:p w14:paraId="50FD109B" w14:textId="77777777" w:rsidR="008D3DC2" w:rsidRPr="008D3DC2" w:rsidRDefault="008D3DC2" w:rsidP="00373789">
      <w:pPr>
        <w:pStyle w:val="Heading3"/>
        <w:divId w:val="1453354881"/>
      </w:pPr>
      <w:bookmarkStart w:id="203" w:name="_Toc457578106"/>
      <w:r w:rsidRPr="008D3DC2">
        <w:t>Upload Spreadsheet</w:t>
      </w:r>
      <w:bookmarkEnd w:id="203"/>
    </w:p>
    <w:p w14:paraId="4D09B850" w14:textId="61EB7DA1" w:rsidR="00EF40D6" w:rsidRDefault="008927A8" w:rsidP="008D3DC2">
      <w:pPr>
        <w:spacing w:after="360"/>
        <w:divId w:val="1453354881"/>
      </w:pPr>
      <w:r>
        <w:t xml:space="preserve">Spreadsheets transmit multiple requests in a single file.  </w:t>
      </w:r>
      <w:r w:rsidR="003568FE">
        <w:t>HDS</w:t>
      </w:r>
      <w:r>
        <w:t xml:space="preserve"> permits two file types: </w:t>
      </w:r>
      <w:r w:rsidRPr="00810B0D">
        <w:rPr>
          <w:i/>
        </w:rPr>
        <w:t>.xls/x</w:t>
      </w:r>
      <w:r>
        <w:t xml:space="preserve"> Excel files and </w:t>
      </w:r>
      <w:r w:rsidRPr="00810B0D">
        <w:rPr>
          <w:i/>
        </w:rPr>
        <w:t>.csv</w:t>
      </w:r>
      <w:r>
        <w:t xml:space="preserve"> files. </w:t>
      </w:r>
      <w:r w:rsidR="00824E23">
        <w:t xml:space="preserve"> (EPIC users transmit .</w:t>
      </w:r>
      <w:r w:rsidR="00824E23" w:rsidRPr="00810B0D">
        <w:rPr>
          <w:i/>
        </w:rPr>
        <w:t>csv</w:t>
      </w:r>
      <w:r w:rsidR="00824E23">
        <w:t xml:space="preserve"> files.)</w:t>
      </w:r>
    </w:p>
    <w:p w14:paraId="25E31985" w14:textId="4FA13FB3" w:rsidR="00EF40D6" w:rsidRDefault="008D3DC2" w:rsidP="008D3DC2">
      <w:pPr>
        <w:spacing w:after="360"/>
        <w:divId w:val="1453354881"/>
      </w:pPr>
      <w:r w:rsidRPr="008D3DC2">
        <w:t xml:space="preserve">Start the </w:t>
      </w:r>
      <w:r w:rsidR="0079573E">
        <w:t>request</w:t>
      </w:r>
      <w:r w:rsidRPr="008D3DC2">
        <w:t xml:space="preserve"> from the </w:t>
      </w:r>
      <w:r w:rsidRPr="008D3DC2">
        <w:rPr>
          <w:b/>
        </w:rPr>
        <w:t>+</w:t>
      </w:r>
      <w:r w:rsidRPr="008D3DC2">
        <w:t xml:space="preserve"> </w:t>
      </w:r>
      <w:r w:rsidRPr="008D3DC2">
        <w:rPr>
          <w:b/>
          <w:noProof/>
        </w:rPr>
        <w:t>New</w:t>
      </w:r>
      <w:r w:rsidRPr="008D3DC2">
        <w:t xml:space="preserve"> menu on the page banner.</w:t>
      </w:r>
    </w:p>
    <w:p w14:paraId="2FE91D7C" w14:textId="77777777" w:rsidR="008D3DC2" w:rsidRPr="008D3DC2" w:rsidRDefault="008D3DC2" w:rsidP="0087017A">
      <w:pPr>
        <w:numPr>
          <w:ilvl w:val="0"/>
          <w:numId w:val="39"/>
        </w:numPr>
        <w:spacing w:after="360"/>
        <w:divId w:val="1453354881"/>
      </w:pPr>
      <w:r w:rsidRPr="008D3DC2">
        <w:t xml:space="preserve">Click the </w:t>
      </w:r>
      <w:r w:rsidRPr="008D3DC2">
        <w:rPr>
          <w:b/>
        </w:rPr>
        <w:t>New</w:t>
      </w:r>
      <w:r w:rsidRPr="008D3DC2">
        <w:t xml:space="preserve"> icon to open the pop-up menu. </w:t>
      </w:r>
    </w:p>
    <w:p w14:paraId="1D1CE0BC" w14:textId="78159329" w:rsidR="008D3DC2" w:rsidRPr="008D3DC2" w:rsidRDefault="00CC4792" w:rsidP="008D3DC2">
      <w:pPr>
        <w:tabs>
          <w:tab w:val="left" w:pos="450"/>
        </w:tabs>
        <w:spacing w:after="480"/>
        <w:ind w:left="634"/>
        <w:divId w:val="1453354881"/>
      </w:pPr>
      <w:r>
        <w:rPr>
          <w:noProof/>
        </w:rPr>
        <w:drawing>
          <wp:inline distT="0" distB="0" distL="0" distR="0" wp14:anchorId="1CA2CDFB" wp14:editId="332BC7FB">
            <wp:extent cx="3236976" cy="1664208"/>
            <wp:effectExtent l="0" t="0" r="190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
                    <pic:cNvPicPr/>
                  </pic:nvPicPr>
                  <pic:blipFill>
                    <a:blip r:embed="rId137">
                      <a:extLst>
                        <a:ext uri="{28A0092B-C50C-407E-A947-70E740481C1C}">
                          <a14:useLocalDpi xmlns:a14="http://schemas.microsoft.com/office/drawing/2010/main" val="0"/>
                        </a:ext>
                      </a:extLst>
                    </a:blip>
                    <a:stretch>
                      <a:fillRect/>
                    </a:stretch>
                  </pic:blipFill>
                  <pic:spPr>
                    <a:xfrm>
                      <a:off x="0" y="0"/>
                      <a:ext cx="3236976" cy="1664208"/>
                    </a:xfrm>
                    <a:prstGeom prst="rect">
                      <a:avLst/>
                    </a:prstGeom>
                  </pic:spPr>
                </pic:pic>
              </a:graphicData>
            </a:graphic>
          </wp:inline>
        </w:drawing>
      </w:r>
    </w:p>
    <w:p w14:paraId="77E65918" w14:textId="74C50913" w:rsidR="008D3DC2" w:rsidRPr="008D3DC2" w:rsidRDefault="008D3DC2" w:rsidP="00903118">
      <w:pPr>
        <w:numPr>
          <w:ilvl w:val="0"/>
          <w:numId w:val="39"/>
        </w:numPr>
        <w:spacing w:after="360"/>
        <w:divId w:val="1453354881"/>
      </w:pPr>
      <w:r w:rsidRPr="008D3DC2">
        <w:t xml:space="preserve">Click the </w:t>
      </w:r>
      <w:r w:rsidRPr="008D3DC2">
        <w:rPr>
          <w:b/>
        </w:rPr>
        <w:t xml:space="preserve">Upload </w:t>
      </w:r>
      <w:r w:rsidR="00FA5E18">
        <w:rPr>
          <w:b/>
        </w:rPr>
        <w:t>Request</w:t>
      </w:r>
      <w:r w:rsidR="00FA5E18" w:rsidRPr="008D3DC2">
        <w:t xml:space="preserve"> </w:t>
      </w:r>
      <w:r w:rsidRPr="008D3DC2">
        <w:t xml:space="preserve">icon to open </w:t>
      </w:r>
      <w:r w:rsidR="00E85D35">
        <w:t xml:space="preserve">the </w:t>
      </w:r>
      <w:r w:rsidR="00FA5E18">
        <w:t>request</w:t>
      </w:r>
      <w:r w:rsidR="00FA5E18" w:rsidRPr="008D3DC2">
        <w:t xml:space="preserve"> </w:t>
      </w:r>
      <w:r w:rsidRPr="008D3DC2">
        <w:t>page.</w:t>
      </w:r>
    </w:p>
    <w:p w14:paraId="5AF4F4E3" w14:textId="45FA0441" w:rsidR="008D3DC2" w:rsidRPr="008D3DC2" w:rsidRDefault="00CC4792" w:rsidP="008D3DC2">
      <w:pPr>
        <w:spacing w:after="720"/>
        <w:divId w:val="1453354881"/>
      </w:pPr>
      <w:r>
        <w:rPr>
          <w:noProof/>
        </w:rPr>
        <w:drawing>
          <wp:inline distT="0" distB="0" distL="0" distR="0" wp14:anchorId="44A5203C" wp14:editId="6079A997">
            <wp:extent cx="5943600" cy="320929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
                    <pic:cNvPicPr/>
                  </pic:nvPicPr>
                  <pic:blipFill>
                    <a:blip r:embed="rId138">
                      <a:extLst>
                        <a:ext uri="{28A0092B-C50C-407E-A947-70E740481C1C}">
                          <a14:useLocalDpi xmlns:a14="http://schemas.microsoft.com/office/drawing/2010/main" val="0"/>
                        </a:ext>
                      </a:extLst>
                    </a:blip>
                    <a:stretch>
                      <a:fillRect/>
                    </a:stretch>
                  </pic:blipFill>
                  <pic:spPr>
                    <a:xfrm>
                      <a:off x="0" y="0"/>
                      <a:ext cx="5943600" cy="3209290"/>
                    </a:xfrm>
                    <a:prstGeom prst="rect">
                      <a:avLst/>
                    </a:prstGeom>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0"/>
        <w:gridCol w:w="7470"/>
      </w:tblGrid>
      <w:tr w:rsidR="00C91A3E" w:rsidRPr="008D3DC2" w14:paraId="53136411" w14:textId="77777777" w:rsidTr="00C91A3E">
        <w:trPr>
          <w:divId w:val="1453354881"/>
          <w:cantSplit/>
          <w:tblCellSpacing w:w="15" w:type="dxa"/>
        </w:trPr>
        <w:tc>
          <w:tcPr>
            <w:tcW w:w="9300" w:type="dxa"/>
            <w:gridSpan w:val="2"/>
            <w:vAlign w:val="center"/>
          </w:tcPr>
          <w:p w14:paraId="42730F01" w14:textId="0F9B24F8" w:rsidR="00C91A3E" w:rsidRPr="008D3DC2" w:rsidRDefault="00C91A3E" w:rsidP="008D3DC2">
            <w:pPr>
              <w:spacing w:after="0"/>
            </w:pPr>
            <w:r>
              <w:rPr>
                <w:i/>
                <w:sz w:val="22"/>
                <w:szCs w:val="22"/>
              </w:rPr>
              <w:t xml:space="preserve">Requests from </w:t>
            </w:r>
            <w:r w:rsidRPr="008D3DC2">
              <w:rPr>
                <w:i/>
                <w:sz w:val="22"/>
                <w:szCs w:val="22"/>
              </w:rPr>
              <w:t>Spreadsheet buttons</w:t>
            </w:r>
          </w:p>
        </w:tc>
      </w:tr>
      <w:tr w:rsidR="008D3DC2" w:rsidRPr="008D3DC2" w14:paraId="2FA4CF18" w14:textId="77777777" w:rsidTr="008D3DC2">
        <w:trPr>
          <w:divId w:val="1453354881"/>
          <w:cantSplit/>
          <w:tblCellSpacing w:w="15" w:type="dxa"/>
        </w:trPr>
        <w:tc>
          <w:tcPr>
            <w:tcW w:w="1845" w:type="dxa"/>
            <w:tcBorders>
              <w:right w:val="single" w:sz="12" w:space="0" w:color="767171" w:themeColor="background2" w:themeShade="80"/>
            </w:tcBorders>
            <w:vAlign w:val="center"/>
          </w:tcPr>
          <w:p w14:paraId="29F2D4B1" w14:textId="70BB10AA" w:rsidR="008D3DC2" w:rsidRPr="008D3DC2" w:rsidRDefault="008D3DC2" w:rsidP="008D3DC2">
            <w:pPr>
              <w:rPr>
                <w:b/>
                <w:sz w:val="22"/>
                <w:szCs w:val="22"/>
              </w:rPr>
            </w:pPr>
            <w:r w:rsidRPr="008D3DC2">
              <w:rPr>
                <w:b/>
                <w:sz w:val="22"/>
                <w:szCs w:val="22"/>
              </w:rPr>
              <w:t xml:space="preserve">Upload a Batch </w:t>
            </w:r>
            <w:r w:rsidR="0079573E">
              <w:rPr>
                <w:b/>
                <w:sz w:val="22"/>
                <w:szCs w:val="22"/>
              </w:rPr>
              <w:t>Request</w:t>
            </w:r>
          </w:p>
        </w:tc>
        <w:tc>
          <w:tcPr>
            <w:tcW w:w="7425" w:type="dxa"/>
          </w:tcPr>
          <w:p w14:paraId="63D64F15" w14:textId="537B4B62" w:rsidR="008D3DC2" w:rsidRPr="008D3DC2" w:rsidRDefault="00EE19DB" w:rsidP="008D3DC2">
            <w:r w:rsidRPr="00EE19DB">
              <w:t xml:space="preserve">In the section of the page titled </w:t>
            </w:r>
            <w:r w:rsidRPr="00EE19DB">
              <w:rPr>
                <w:i/>
              </w:rPr>
              <w:t xml:space="preserve">What would you like to </w:t>
            </w:r>
            <w:r w:rsidRPr="00810B0D">
              <w:rPr>
                <w:rStyle w:val="NoCheckChar"/>
              </w:rPr>
              <w:t>do</w:t>
            </w:r>
            <w:r w:rsidRPr="00810B0D">
              <w:rPr>
                <w:rStyle w:val="NoCheckChar"/>
                <w:i/>
              </w:rPr>
              <w:t>?,</w:t>
            </w:r>
            <w:r w:rsidRPr="00EE19DB">
              <w:t xml:space="preserve"> select</w:t>
            </w:r>
            <w:r w:rsidRPr="00EE19DB">
              <w:rPr>
                <w:b/>
                <w:i/>
              </w:rPr>
              <w:t xml:space="preserve"> </w:t>
            </w:r>
            <w:r w:rsidRPr="00EE19DB">
              <w:rPr>
                <w:b/>
              </w:rPr>
              <w:t xml:space="preserve">Upload a Batch </w:t>
            </w:r>
            <w:r w:rsidR="0079573E">
              <w:rPr>
                <w:b/>
              </w:rPr>
              <w:t>Request</w:t>
            </w:r>
            <w:r w:rsidRPr="00EE19DB">
              <w:rPr>
                <w:b/>
                <w:i/>
              </w:rPr>
              <w:t>.</w:t>
            </w:r>
          </w:p>
        </w:tc>
      </w:tr>
      <w:tr w:rsidR="008D3DC2" w:rsidRPr="008D3DC2" w14:paraId="149A2567" w14:textId="77777777" w:rsidTr="008D3DC2">
        <w:trPr>
          <w:divId w:val="1453354881"/>
          <w:cantSplit/>
          <w:tblCellSpacing w:w="15" w:type="dxa"/>
        </w:trPr>
        <w:tc>
          <w:tcPr>
            <w:tcW w:w="1845" w:type="dxa"/>
            <w:tcBorders>
              <w:right w:val="single" w:sz="12" w:space="0" w:color="767171" w:themeColor="background2" w:themeShade="80"/>
            </w:tcBorders>
            <w:vAlign w:val="center"/>
          </w:tcPr>
          <w:p w14:paraId="60A985DD" w14:textId="3C07D1BB" w:rsidR="008D3DC2" w:rsidRPr="008D3DC2" w:rsidRDefault="00F4152B" w:rsidP="008D3DC2">
            <w:pPr>
              <w:rPr>
                <w:b/>
                <w:sz w:val="22"/>
                <w:szCs w:val="22"/>
              </w:rPr>
            </w:pPr>
            <w:r>
              <w:rPr>
                <w:b/>
                <w:sz w:val="22"/>
                <w:szCs w:val="22"/>
              </w:rPr>
              <w:t>Requests</w:t>
            </w:r>
            <w:r w:rsidR="008D3DC2" w:rsidRPr="008D3DC2">
              <w:rPr>
                <w:b/>
                <w:sz w:val="22"/>
                <w:szCs w:val="22"/>
              </w:rPr>
              <w:t xml:space="preserve"> from a Spreadsheet</w:t>
            </w:r>
          </w:p>
        </w:tc>
        <w:tc>
          <w:tcPr>
            <w:tcW w:w="7425" w:type="dxa"/>
          </w:tcPr>
          <w:p w14:paraId="62814753" w14:textId="1305D8B0" w:rsidR="008D3DC2" w:rsidRPr="008D3DC2" w:rsidRDefault="00EE19DB" w:rsidP="008D3DC2">
            <w:r w:rsidRPr="00EE19DB">
              <w:t xml:space="preserve">In the section of the page titled </w:t>
            </w:r>
            <w:r w:rsidRPr="00EE19DB">
              <w:rPr>
                <w:i/>
              </w:rPr>
              <w:t xml:space="preserve">What are you </w:t>
            </w:r>
            <w:r w:rsidRPr="00810B0D">
              <w:rPr>
                <w:rStyle w:val="NoCheckChar"/>
              </w:rPr>
              <w:t>uploading</w:t>
            </w:r>
            <w:r w:rsidRPr="00810B0D">
              <w:rPr>
                <w:rStyle w:val="NoCheckChar"/>
                <w:i/>
              </w:rPr>
              <w:t>?,</w:t>
            </w:r>
            <w:r w:rsidRPr="00EE19DB">
              <w:t xml:space="preserve"> select</w:t>
            </w:r>
            <w:r w:rsidRPr="00EE19DB">
              <w:rPr>
                <w:b/>
                <w:i/>
              </w:rPr>
              <w:t xml:space="preserve"> </w:t>
            </w:r>
            <w:r w:rsidR="00F4152B">
              <w:rPr>
                <w:b/>
              </w:rPr>
              <w:t>Requests</w:t>
            </w:r>
            <w:r w:rsidRPr="00EE19DB">
              <w:rPr>
                <w:b/>
              </w:rPr>
              <w:t xml:space="preserve"> from a Spreadsheet.</w:t>
            </w:r>
          </w:p>
        </w:tc>
      </w:tr>
      <w:tr w:rsidR="008D3DC2" w:rsidRPr="008D3DC2" w14:paraId="2538B0F8" w14:textId="77777777" w:rsidTr="008D3DC2">
        <w:trPr>
          <w:divId w:val="1453354881"/>
          <w:cantSplit/>
          <w:tblCellSpacing w:w="15" w:type="dxa"/>
        </w:trPr>
        <w:tc>
          <w:tcPr>
            <w:tcW w:w="1845" w:type="dxa"/>
            <w:tcBorders>
              <w:right w:val="single" w:sz="12" w:space="0" w:color="767171" w:themeColor="background2" w:themeShade="80"/>
            </w:tcBorders>
            <w:vAlign w:val="center"/>
            <w:hideMark/>
          </w:tcPr>
          <w:p w14:paraId="7899A99F" w14:textId="6D7A1CBD" w:rsidR="008D3DC2" w:rsidRPr="008D3DC2" w:rsidRDefault="00E85D35" w:rsidP="008D3DC2">
            <w:pPr>
              <w:rPr>
                <w:b/>
                <w:sz w:val="22"/>
                <w:szCs w:val="22"/>
              </w:rPr>
            </w:pPr>
            <w:r>
              <w:rPr>
                <w:b/>
                <w:sz w:val="22"/>
                <w:szCs w:val="22"/>
              </w:rPr>
              <w:t>Choose File</w:t>
            </w:r>
          </w:p>
        </w:tc>
        <w:tc>
          <w:tcPr>
            <w:tcW w:w="7425" w:type="dxa"/>
            <w:vAlign w:val="center"/>
            <w:hideMark/>
          </w:tcPr>
          <w:p w14:paraId="3A0D245C" w14:textId="1D7A1279" w:rsidR="008D3DC2" w:rsidRPr="008D3DC2" w:rsidRDefault="008D3DC2" w:rsidP="008D3DC2">
            <w:r w:rsidRPr="008D3DC2">
              <w:t xml:space="preserve">Click </w:t>
            </w:r>
            <w:r w:rsidR="007F7123" w:rsidRPr="007F7123">
              <w:rPr>
                <w:b/>
              </w:rPr>
              <w:t>Choose File</w:t>
            </w:r>
            <w:r w:rsidR="007F7123" w:rsidRPr="007F7123" w:rsidDel="0013648A">
              <w:t xml:space="preserve"> </w:t>
            </w:r>
            <w:r w:rsidRPr="008D3DC2">
              <w:t>to open Windows Explorer on your computer.</w:t>
            </w:r>
          </w:p>
        </w:tc>
      </w:tr>
      <w:tr w:rsidR="008D3DC2" w:rsidRPr="008D3DC2" w14:paraId="7A773666" w14:textId="77777777" w:rsidTr="008D3DC2">
        <w:trPr>
          <w:divId w:val="1453354881"/>
          <w:cantSplit/>
          <w:tblCellSpacing w:w="15" w:type="dxa"/>
        </w:trPr>
        <w:tc>
          <w:tcPr>
            <w:tcW w:w="1845" w:type="dxa"/>
            <w:tcBorders>
              <w:right w:val="single" w:sz="12" w:space="0" w:color="767171" w:themeColor="background2" w:themeShade="80"/>
            </w:tcBorders>
            <w:vAlign w:val="center"/>
            <w:hideMark/>
          </w:tcPr>
          <w:p w14:paraId="0AE9E1E1" w14:textId="77777777" w:rsidR="008D3DC2" w:rsidRPr="008D3DC2" w:rsidRDefault="008D3DC2" w:rsidP="008D3DC2">
            <w:pPr>
              <w:rPr>
                <w:b/>
              </w:rPr>
            </w:pPr>
          </w:p>
        </w:tc>
        <w:tc>
          <w:tcPr>
            <w:tcW w:w="7425" w:type="dxa"/>
            <w:vAlign w:val="center"/>
            <w:hideMark/>
          </w:tcPr>
          <w:p w14:paraId="498B28AA" w14:textId="310646F4" w:rsidR="008D3DC2" w:rsidRDefault="00686F6F" w:rsidP="008D3DC2">
            <w:r>
              <w:t>If necessary</w:t>
            </w:r>
            <w:r w:rsidR="008D3DC2" w:rsidRPr="008D3DC2">
              <w:t xml:space="preserve">, </w:t>
            </w:r>
            <w:r>
              <w:t xml:space="preserve">open the folder, then </w:t>
            </w:r>
            <w:r w:rsidR="008D3DC2" w:rsidRPr="008D3DC2">
              <w:t xml:space="preserve">select a spreadsheet and click </w:t>
            </w:r>
            <w:r w:rsidR="008D3DC2" w:rsidRPr="008D3DC2">
              <w:rPr>
                <w:b/>
              </w:rPr>
              <w:t>Open</w:t>
            </w:r>
            <w:r w:rsidR="008D3DC2" w:rsidRPr="008D3DC2">
              <w:t>.</w:t>
            </w:r>
          </w:p>
          <w:p w14:paraId="7AA3D6E0" w14:textId="3444E61A" w:rsidR="008D3DC2" w:rsidRPr="008D3DC2" w:rsidRDefault="008D3DC2" w:rsidP="008D3DC2">
            <w:r w:rsidRPr="008D3DC2">
              <w:t>The Explorer window closes and the name of the selected Excel</w:t>
            </w:r>
            <w:r w:rsidR="00CC4792">
              <w:t xml:space="preserve"> or </w:t>
            </w:r>
            <w:r w:rsidR="00CC4792" w:rsidRPr="00810B0D">
              <w:rPr>
                <w:i/>
              </w:rPr>
              <w:t>.csv</w:t>
            </w:r>
            <w:r w:rsidRPr="008D3DC2">
              <w:t xml:space="preserve"> file appears as a bulleted list item below the </w:t>
            </w:r>
            <w:r w:rsidRPr="008D3DC2">
              <w:rPr>
                <w:i/>
              </w:rPr>
              <w:t>Choose Files</w:t>
            </w:r>
            <w:r w:rsidRPr="008D3DC2">
              <w:t xml:space="preserve"> button.</w:t>
            </w:r>
          </w:p>
        </w:tc>
      </w:tr>
    </w:tbl>
    <w:p w14:paraId="4A6EDDF7" w14:textId="77777777" w:rsidR="008D3DC2" w:rsidRPr="008D3DC2" w:rsidRDefault="008D3DC2" w:rsidP="008D3DC2">
      <w:pPr>
        <w:spacing w:after="0"/>
        <w:divId w:val="1453354881"/>
      </w:pPr>
    </w:p>
    <w:p w14:paraId="1A4630C3" w14:textId="77777777" w:rsidR="008D3DC2" w:rsidRPr="008D3DC2" w:rsidRDefault="008D3DC2" w:rsidP="008D3DC2">
      <w:pPr>
        <w:ind w:left="990" w:firstLine="1440"/>
        <w:divId w:val="1453354881"/>
      </w:pPr>
      <w:r w:rsidRPr="008D3DC2">
        <w:rPr>
          <w:rFonts w:ascii="Arial" w:hAnsi="Arial" w:cs="Arial"/>
          <w:noProof/>
          <w:color w:val="009999"/>
          <w:sz w:val="20"/>
          <w:szCs w:val="20"/>
        </w:rPr>
        <mc:AlternateContent>
          <mc:Choice Requires="wps">
            <w:drawing>
              <wp:anchor distT="0" distB="0" distL="114300" distR="114300" simplePos="0" relativeHeight="251685888" behindDoc="0" locked="0" layoutInCell="1" allowOverlap="1" wp14:anchorId="44AA4BBE" wp14:editId="542892B0">
                <wp:simplePos x="0" y="0"/>
                <wp:positionH relativeFrom="column">
                  <wp:posOffset>1143000</wp:posOffset>
                </wp:positionH>
                <wp:positionV relativeFrom="paragraph">
                  <wp:posOffset>41275</wp:posOffset>
                </wp:positionV>
                <wp:extent cx="274320" cy="251460"/>
                <wp:effectExtent l="0" t="0" r="0" b="0"/>
                <wp:wrapNone/>
                <wp:docPr id="299" name="Explosion 1 299"/>
                <wp:cNvGraphicFramePr/>
                <a:graphic xmlns:a="http://schemas.openxmlformats.org/drawingml/2006/main">
                  <a:graphicData uri="http://schemas.microsoft.com/office/word/2010/wordprocessingShape">
                    <wps:wsp>
                      <wps:cNvSpPr/>
                      <wps:spPr>
                        <a:xfrm>
                          <a:off x="0" y="0"/>
                          <a:ext cx="274320" cy="251460"/>
                        </a:xfrm>
                        <a:prstGeom prst="irregularSeal1">
                          <a:avLst/>
                        </a:prstGeom>
                        <a:solidFill>
                          <a:srgbClr val="11AFAB"/>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w:pict>
              <v:shape w14:anchorId="48B99670" id="Explosion 1 299" o:spid="_x0000_s1026" type="#_x0000_t71" style="position:absolute;margin-left:90pt;margin-top:3.25pt;width:21.6pt;height:19.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" fillcolor="#11afab" stroked="f" strokeweight="1pt"/>
            </w:pict>
          </mc:Fallback>
        </mc:AlternateContent>
      </w:r>
      <w:r w:rsidRPr="008D3DC2">
        <w:rPr>
          <w:noProof/>
        </w:rPr>
        <mc:AlternateContent>
          <mc:Choice Requires="wps">
            <w:drawing>
              <wp:inline distT="0" distB="0" distL="0" distR="0" wp14:anchorId="33903B89" wp14:editId="3F48C931">
                <wp:extent cx="4579620" cy="708660"/>
                <wp:effectExtent l="0" t="0" r="0" b="15240"/>
                <wp:docPr id="300" name="Text Box 300"/>
                <wp:cNvGraphicFramePr/>
                <a:graphic xmlns:a="http://schemas.openxmlformats.org/drawingml/2006/main">
                  <a:graphicData uri="http://schemas.microsoft.com/office/word/2010/wordprocessingShape">
                    <wps:wsp>
                      <wps:cNvSpPr txBox="1"/>
                      <wps:spPr>
                        <a:xfrm>
                          <a:off x="0" y="0"/>
                          <a:ext cx="4579620" cy="708660"/>
                        </a:xfrm>
                        <a:prstGeom prst="rect">
                          <a:avLst/>
                        </a:prstGeom>
                        <a:noFill/>
                        <a:ln w="6350">
                          <a:noFill/>
                        </a:ln>
                        <a:effectLst/>
                      </wps:spPr>
                      <wps:txbx>
                        <w:txbxContent>
                          <w:p w14:paraId="5A33D27E" w14:textId="10D27555" w:rsidR="003864C8" w:rsidRPr="00A00EFE" w:rsidRDefault="003864C8" w:rsidP="00903118">
                            <w:pPr>
                              <w:pBdr>
                                <w:bottom w:val="single" w:sz="8" w:space="9" w:color="009999"/>
                              </w:pBdr>
                              <w:rPr>
                                <w:rFonts w:ascii="Arial" w:hAnsi="Arial" w:cs="Arial"/>
                                <w:sz w:val="20"/>
                                <w:szCs w:val="20"/>
                              </w:rPr>
                            </w:pPr>
                            <w:r w:rsidRPr="00E85D35">
                              <w:rPr>
                                <w:rFonts w:ascii="Arial" w:hAnsi="Arial" w:cs="Arial"/>
                                <w:sz w:val="20"/>
                                <w:szCs w:val="20"/>
                              </w:rPr>
                              <w:t xml:space="preserve">To delete the </w:t>
                            </w:r>
                            <w:r>
                              <w:rPr>
                                <w:rFonts w:ascii="Arial" w:hAnsi="Arial" w:cs="Arial"/>
                                <w:sz w:val="20"/>
                                <w:szCs w:val="20"/>
                              </w:rPr>
                              <w:t>selected file</w:t>
                            </w:r>
                            <w:r w:rsidRPr="00E85D35">
                              <w:rPr>
                                <w:rFonts w:ascii="Arial" w:hAnsi="Arial" w:cs="Arial"/>
                                <w:sz w:val="20"/>
                                <w:szCs w:val="20"/>
                              </w:rPr>
                              <w:t xml:space="preserve"> before upload, click the </w:t>
                            </w:r>
                            <w:r>
                              <w:rPr>
                                <w:rFonts w:ascii="Arial" w:hAnsi="Arial" w:cs="Arial"/>
                                <w:b/>
                                <w:i/>
                                <w:sz w:val="20"/>
                                <w:szCs w:val="20"/>
                              </w:rPr>
                              <w:t>Choose File</w:t>
                            </w:r>
                            <w:r w:rsidRPr="00E85D35">
                              <w:rPr>
                                <w:rFonts w:ascii="Arial" w:hAnsi="Arial" w:cs="Arial"/>
                                <w:sz w:val="20"/>
                                <w:szCs w:val="20"/>
                              </w:rPr>
                              <w:t xml:space="preserve"> button.  The Windows Explorer screen opens and the selected </w:t>
                            </w:r>
                            <w:r>
                              <w:rPr>
                                <w:rFonts w:ascii="Arial" w:hAnsi="Arial" w:cs="Arial"/>
                                <w:sz w:val="20"/>
                                <w:szCs w:val="20"/>
                              </w:rPr>
                              <w:t>file is</w:t>
                            </w:r>
                            <w:r w:rsidRPr="00E85D35">
                              <w:rPr>
                                <w:rFonts w:ascii="Arial" w:hAnsi="Arial" w:cs="Arial"/>
                                <w:sz w:val="20"/>
                                <w:szCs w:val="20"/>
                              </w:rPr>
                              <w:t xml:space="preserve"> removed. You can </w:t>
                            </w:r>
                            <w:r>
                              <w:rPr>
                                <w:rFonts w:ascii="Arial" w:hAnsi="Arial" w:cs="Arial"/>
                                <w:sz w:val="20"/>
                                <w:szCs w:val="20"/>
                              </w:rPr>
                              <w:t>select</w:t>
                            </w:r>
                            <w:r w:rsidRPr="00E85D35">
                              <w:rPr>
                                <w:rFonts w:ascii="Arial" w:hAnsi="Arial" w:cs="Arial"/>
                                <w:sz w:val="20"/>
                                <w:szCs w:val="20"/>
                              </w:rPr>
                              <w:t xml:space="preserve"> </w:t>
                            </w:r>
                            <w:r>
                              <w:rPr>
                                <w:rFonts w:ascii="Arial" w:hAnsi="Arial" w:cs="Arial"/>
                                <w:sz w:val="20"/>
                                <w:szCs w:val="20"/>
                              </w:rPr>
                              <w:t>a file</w:t>
                            </w:r>
                            <w:r w:rsidRPr="00E85D35">
                              <w:rPr>
                                <w:rFonts w:ascii="Arial" w:hAnsi="Arial" w:cs="Arial"/>
                                <w:sz w:val="20"/>
                                <w:szCs w:val="20"/>
                              </w:rPr>
                              <w:t xml:space="preserve"> or Cancel to discontinue the </w:t>
                            </w:r>
                            <w:r>
                              <w:rPr>
                                <w:rFonts w:ascii="Arial" w:hAnsi="Arial" w:cs="Arial"/>
                                <w:sz w:val="20"/>
                                <w:szCs w:val="20"/>
                              </w:rPr>
                              <w:t>request</w:t>
                            </w:r>
                            <w:r w:rsidRPr="00E85D35">
                              <w:rPr>
                                <w:rFonts w:ascii="Arial" w:hAnsi="Arial" w:cs="Arial"/>
                                <w:sz w:val="20"/>
                                <w:szCs w:val="20"/>
                              </w:rPr>
                              <w:t>.</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a:graphicData>
                </a:graphic>
              </wp:inline>
            </w:drawing>
          </mc:Choice>
          <mc:Fallback>
            <w:pict>
              <v:shape w14:anchorId="33903B89" id="Text Box 300" o:spid="_x0000_s1045" type="#_x0000_t202" style="width:360.6pt;height:5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" filled="f" stroked="f" strokeweight=".5pt">
                <v:textbox inset=",7.2pt,,0">
                  <w:txbxContent>
                    <w:p w14:paraId="5A33D27E" w14:textId="10D27555" w:rsidR="003864C8" w:rsidRPr="00A00EFE" w:rsidRDefault="003864C8" w:rsidP="00903118">
                      <w:pPr>
                        <w:pBdr>
                          <w:bottom w:val="single" w:sz="8" w:space="9" w:color="009999"/>
                        </w:pBdr>
                        <w:rPr>
                          <w:rFonts w:ascii="Arial" w:hAnsi="Arial" w:cs="Arial"/>
                          <w:sz w:val="20"/>
                          <w:szCs w:val="20"/>
                        </w:rPr>
                      </w:pPr>
                      <w:r w:rsidRPr="00E85D35">
                        <w:rPr>
                          <w:rFonts w:ascii="Arial" w:hAnsi="Arial" w:cs="Arial"/>
                          <w:sz w:val="20"/>
                          <w:szCs w:val="20"/>
                        </w:rPr>
                        <w:t xml:space="preserve">To delete the </w:t>
                      </w:r>
                      <w:r>
                        <w:rPr>
                          <w:rFonts w:ascii="Arial" w:hAnsi="Arial" w:cs="Arial"/>
                          <w:sz w:val="20"/>
                          <w:szCs w:val="20"/>
                        </w:rPr>
                        <w:t>selected file</w:t>
                      </w:r>
                      <w:r w:rsidRPr="00E85D35">
                        <w:rPr>
                          <w:rFonts w:ascii="Arial" w:hAnsi="Arial" w:cs="Arial"/>
                          <w:sz w:val="20"/>
                          <w:szCs w:val="20"/>
                        </w:rPr>
                        <w:t xml:space="preserve"> before upload, click the </w:t>
                      </w:r>
                      <w:r>
                        <w:rPr>
                          <w:rFonts w:ascii="Arial" w:hAnsi="Arial" w:cs="Arial"/>
                          <w:b/>
                          <w:i/>
                          <w:sz w:val="20"/>
                          <w:szCs w:val="20"/>
                        </w:rPr>
                        <w:t>Choose File</w:t>
                      </w:r>
                      <w:r w:rsidRPr="00E85D35">
                        <w:rPr>
                          <w:rFonts w:ascii="Arial" w:hAnsi="Arial" w:cs="Arial"/>
                          <w:sz w:val="20"/>
                          <w:szCs w:val="20"/>
                        </w:rPr>
                        <w:t xml:space="preserve"> button.  The Windows Explorer screen opens and the selected </w:t>
                      </w:r>
                      <w:r>
                        <w:rPr>
                          <w:rFonts w:ascii="Arial" w:hAnsi="Arial" w:cs="Arial"/>
                          <w:sz w:val="20"/>
                          <w:szCs w:val="20"/>
                        </w:rPr>
                        <w:t>file is</w:t>
                      </w:r>
                      <w:r w:rsidRPr="00E85D35">
                        <w:rPr>
                          <w:rFonts w:ascii="Arial" w:hAnsi="Arial" w:cs="Arial"/>
                          <w:sz w:val="20"/>
                          <w:szCs w:val="20"/>
                        </w:rPr>
                        <w:t xml:space="preserve"> removed. You can </w:t>
                      </w:r>
                      <w:r>
                        <w:rPr>
                          <w:rFonts w:ascii="Arial" w:hAnsi="Arial" w:cs="Arial"/>
                          <w:sz w:val="20"/>
                          <w:szCs w:val="20"/>
                        </w:rPr>
                        <w:t>select</w:t>
                      </w:r>
                      <w:r w:rsidRPr="00E85D35">
                        <w:rPr>
                          <w:rFonts w:ascii="Arial" w:hAnsi="Arial" w:cs="Arial"/>
                          <w:sz w:val="20"/>
                          <w:szCs w:val="20"/>
                        </w:rPr>
                        <w:t xml:space="preserve"> </w:t>
                      </w:r>
                      <w:r>
                        <w:rPr>
                          <w:rFonts w:ascii="Arial" w:hAnsi="Arial" w:cs="Arial"/>
                          <w:sz w:val="20"/>
                          <w:szCs w:val="20"/>
                        </w:rPr>
                        <w:t>a file</w:t>
                      </w:r>
                      <w:r w:rsidRPr="00E85D35">
                        <w:rPr>
                          <w:rFonts w:ascii="Arial" w:hAnsi="Arial" w:cs="Arial"/>
                          <w:sz w:val="20"/>
                          <w:szCs w:val="20"/>
                        </w:rPr>
                        <w:t xml:space="preserve"> or Cancel to discontinue the </w:t>
                      </w:r>
                      <w:r>
                        <w:rPr>
                          <w:rFonts w:ascii="Arial" w:hAnsi="Arial" w:cs="Arial"/>
                          <w:sz w:val="20"/>
                          <w:szCs w:val="20"/>
                        </w:rPr>
                        <w:t>request</w:t>
                      </w:r>
                      <w:r w:rsidRPr="00E85D35">
                        <w:rPr>
                          <w:rFonts w:ascii="Arial" w:hAnsi="Arial" w:cs="Arial"/>
                          <w:sz w:val="20"/>
                          <w:szCs w:val="20"/>
                        </w:rPr>
                        <w:t>.</w:t>
                      </w:r>
                    </w:p>
                  </w:txbxContent>
                </v:textbox>
                <w10:anchorlock/>
              </v:shape>
            </w:pict>
          </mc:Fallback>
        </mc:AlternateContent>
      </w:r>
    </w:p>
    <w:p w14:paraId="11C96F20" w14:textId="77777777" w:rsidR="008D3DC2" w:rsidRPr="008D3DC2" w:rsidRDefault="008D3DC2" w:rsidP="008D3DC2">
      <w:pPr>
        <w:divId w:val="1453354881"/>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0"/>
        <w:gridCol w:w="7470"/>
      </w:tblGrid>
      <w:tr w:rsidR="008D3DC2" w:rsidRPr="008D3DC2" w14:paraId="1DD0F414" w14:textId="77777777" w:rsidTr="008D3DC2">
        <w:trPr>
          <w:divId w:val="1453354881"/>
          <w:cantSplit/>
          <w:tblCellSpacing w:w="15" w:type="dxa"/>
        </w:trPr>
        <w:tc>
          <w:tcPr>
            <w:tcW w:w="1845" w:type="dxa"/>
            <w:tcBorders>
              <w:right w:val="single" w:sz="12" w:space="0" w:color="767171" w:themeColor="background2" w:themeShade="80"/>
            </w:tcBorders>
            <w:hideMark/>
          </w:tcPr>
          <w:p w14:paraId="77B8E0A2" w14:textId="223F6E1E" w:rsidR="008D3DC2" w:rsidRPr="008D3DC2" w:rsidRDefault="008D3DC2" w:rsidP="008D3DC2">
            <w:pPr>
              <w:rPr>
                <w:b/>
                <w:sz w:val="22"/>
                <w:szCs w:val="22"/>
              </w:rPr>
            </w:pPr>
            <w:r w:rsidRPr="008D3DC2">
              <w:rPr>
                <w:b/>
                <w:sz w:val="22"/>
                <w:szCs w:val="22"/>
              </w:rPr>
              <w:t>Upload File</w:t>
            </w:r>
          </w:p>
        </w:tc>
        <w:tc>
          <w:tcPr>
            <w:tcW w:w="7425" w:type="dxa"/>
            <w:vAlign w:val="center"/>
            <w:hideMark/>
          </w:tcPr>
          <w:p w14:paraId="0A8EA808" w14:textId="6B577A6B" w:rsidR="008D3DC2" w:rsidRPr="008D3DC2" w:rsidRDefault="008D3DC2">
            <w:pPr>
              <w:spacing w:after="360"/>
            </w:pPr>
            <w:r w:rsidRPr="008D3DC2">
              <w:t xml:space="preserve">Click </w:t>
            </w:r>
            <w:r w:rsidR="00E85D35" w:rsidRPr="00E85D35">
              <w:rPr>
                <w:b/>
              </w:rPr>
              <w:t>Upload File</w:t>
            </w:r>
            <w:r w:rsidR="00E85D35" w:rsidRPr="00E85D35">
              <w:t xml:space="preserve"> </w:t>
            </w:r>
            <w:r w:rsidRPr="008D3DC2">
              <w:t xml:space="preserve">to </w:t>
            </w:r>
            <w:r w:rsidR="00CC4792">
              <w:t>show the requests</w:t>
            </w:r>
            <w:r w:rsidRPr="008D3DC2">
              <w:t xml:space="preserve"> </w:t>
            </w:r>
            <w:r w:rsidR="00FA5E18">
              <w:t xml:space="preserve">(content of the spreadsheet) </w:t>
            </w:r>
            <w:r w:rsidR="00CC4792">
              <w:t>in a list on the screen.</w:t>
            </w:r>
          </w:p>
        </w:tc>
      </w:tr>
    </w:tbl>
    <w:p w14:paraId="3F6C0B2D" w14:textId="77777777" w:rsidR="00DD53C1" w:rsidRDefault="00DD53C1" w:rsidP="00DD53C1">
      <w:pPr>
        <w:pStyle w:val="Heading4"/>
        <w:divId w:val="1453354881"/>
        <w:rPr>
          <w:rFonts w:eastAsia="Times New Roman"/>
        </w:rPr>
      </w:pPr>
      <w:r>
        <w:rPr>
          <w:rFonts w:eastAsia="Times New Roman"/>
        </w:rPr>
        <w:t>Required Information for Creating Requests</w:t>
      </w:r>
    </w:p>
    <w:p w14:paraId="5053767C" w14:textId="76704C90" w:rsidR="00BB7AEE" w:rsidRDefault="00BB7AEE" w:rsidP="00810B0D">
      <w:pPr>
        <w:spacing w:after="240"/>
        <w:divId w:val="1453354881"/>
        <w:rPr>
          <w:rFonts w:eastAsia="Times New Roman"/>
        </w:rPr>
      </w:pPr>
      <w:r>
        <w:rPr>
          <w:rFonts w:eastAsia="Times New Roman"/>
        </w:rPr>
        <w:t xml:space="preserve">The headings highlighted below mark the information that the spreadsheet must contain. </w:t>
      </w:r>
    </w:p>
    <w:p w14:paraId="6547A6C7" w14:textId="15AEF3F7" w:rsidR="00BB7AEE" w:rsidRDefault="00BB7AEE" w:rsidP="00810B0D">
      <w:pPr>
        <w:spacing w:after="240"/>
        <w:divId w:val="1453354881"/>
        <w:rPr>
          <w:rFonts w:eastAsia="Times New Roman"/>
        </w:rPr>
      </w:pPr>
      <w:r>
        <w:rPr>
          <w:rFonts w:eastAsia="Times New Roman"/>
          <w:noProof/>
        </w:rPr>
        <w:drawing>
          <wp:inline distT="0" distB="0" distL="0" distR="0" wp14:anchorId="5DFF0E47" wp14:editId="22D26AFC">
            <wp:extent cx="5943600" cy="701675"/>
            <wp:effectExtent l="19050" t="19050" r="19050" b="2222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
                    <pic:cNvPicPr/>
                  </pic:nvPicPr>
                  <pic:blipFill>
                    <a:blip r:embed="rId139">
                      <a:extLst>
                        <a:ext uri="{BEBA8EAE-BF5A-486C-A8C5-ECC9F3942E4B}">
                          <a14:imgProps xmlns:a14="http://schemas.microsoft.com/office/drawing/2010/main">
                            <a14:imgLayer r:embed="rId14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43600" cy="701675"/>
                    </a:xfrm>
                    <a:prstGeom prst="rect">
                      <a:avLst/>
                    </a:prstGeom>
                    <a:ln>
                      <a:solidFill>
                        <a:schemeClr val="tx1"/>
                      </a:solidFill>
                    </a:ln>
                  </pic:spPr>
                </pic:pic>
              </a:graphicData>
            </a:graphic>
          </wp:inline>
        </w:drawing>
      </w:r>
    </w:p>
    <w:p w14:paraId="73D20F5D" w14:textId="5D5DB6C1" w:rsidR="00BB7AEE" w:rsidRDefault="00BB7AEE" w:rsidP="00BA78CA">
      <w:pPr>
        <w:spacing w:after="360"/>
        <w:ind w:left="1080"/>
        <w:divId w:val="1453354881"/>
        <w:rPr>
          <w:rFonts w:eastAsia="Times New Roman"/>
        </w:rPr>
      </w:pPr>
      <w:r>
        <w:rPr>
          <w:rFonts w:eastAsia="Times New Roman"/>
          <w:noProof/>
        </w:rPr>
        <w:drawing>
          <wp:inline distT="0" distB="0" distL="0" distR="0" wp14:anchorId="6F38ED3E" wp14:editId="78959F3E">
            <wp:extent cx="5239512" cy="850392"/>
            <wp:effectExtent l="19050" t="19050" r="18415" b="260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
                    <pic:cNvPicPr/>
                  </pic:nvPicPr>
                  <pic:blipFill>
                    <a:blip r:embed="rId141">
                      <a:extLst>
                        <a:ext uri="{BEBA8EAE-BF5A-486C-A8C5-ECC9F3942E4B}">
                          <a14:imgProps xmlns:a14="http://schemas.microsoft.com/office/drawing/2010/main">
                            <a14:imgLayer r:embed="rId14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239512" cy="850392"/>
                    </a:xfrm>
                    <a:prstGeom prst="rect">
                      <a:avLst/>
                    </a:prstGeom>
                    <a:ln>
                      <a:solidFill>
                        <a:schemeClr val="tx1"/>
                      </a:solidFill>
                    </a:ln>
                  </pic:spPr>
                </pic:pic>
              </a:graphicData>
            </a:graphic>
          </wp:inline>
        </w:drawing>
      </w:r>
    </w:p>
    <w:p w14:paraId="74306D71" w14:textId="73D42108" w:rsidR="008D3DC2" w:rsidRPr="008D3DC2" w:rsidRDefault="00BB7AEE" w:rsidP="00BA78CA">
      <w:pPr>
        <w:pStyle w:val="Heading4"/>
        <w:divId w:val="1453354881"/>
        <w:rPr>
          <w:rFonts w:ascii="Arial" w:eastAsia="Times New Roman" w:hAnsi="Arial" w:cs="Arial"/>
          <w:color w:val="000000"/>
          <w:sz w:val="20"/>
          <w:szCs w:val="20"/>
        </w:rPr>
      </w:pPr>
      <w:r>
        <w:rPr>
          <w:rFonts w:eastAsia="Times New Roman"/>
        </w:rPr>
        <w:t>Viewing the batch list before creating the requests</w:t>
      </w:r>
    </w:p>
    <w:p w14:paraId="00E38184" w14:textId="160056CE" w:rsidR="008D3DC2" w:rsidRPr="008D3DC2" w:rsidRDefault="00615226" w:rsidP="008D3DC2">
      <w:pPr>
        <w:spacing w:after="360"/>
        <w:divId w:val="1453354881"/>
        <w:rPr>
          <w:rFonts w:ascii="Calibri" w:eastAsia="Times New Roman" w:hAnsi="Calibri" w:cs="Arial"/>
          <w:color w:val="000000"/>
          <w:szCs w:val="20"/>
        </w:rPr>
      </w:pPr>
      <w:r>
        <w:rPr>
          <w:rFonts w:ascii="Calibri" w:eastAsia="Times New Roman" w:hAnsi="Calibri" w:cs="Arial"/>
          <w:noProof/>
          <w:color w:val="000000"/>
          <w:szCs w:val="20"/>
        </w:rPr>
        <w:drawing>
          <wp:inline distT="0" distB="0" distL="0" distR="0" wp14:anchorId="05B600FA" wp14:editId="372A70E9">
            <wp:extent cx="5943600" cy="1793240"/>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
                    <pic:cNvPicPr/>
                  </pic:nvPicPr>
                  <pic:blipFill>
                    <a:blip r:embed="rId143">
                      <a:extLst>
                        <a:ext uri="{28A0092B-C50C-407E-A947-70E740481C1C}">
                          <a14:useLocalDpi xmlns:a14="http://schemas.microsoft.com/office/drawing/2010/main" val="0"/>
                        </a:ext>
                      </a:extLst>
                    </a:blip>
                    <a:stretch>
                      <a:fillRect/>
                    </a:stretch>
                  </pic:blipFill>
                  <pic:spPr>
                    <a:xfrm>
                      <a:off x="0" y="0"/>
                      <a:ext cx="5943600" cy="1793240"/>
                    </a:xfrm>
                    <a:prstGeom prst="rect">
                      <a:avLst/>
                    </a:prstGeom>
                  </pic:spPr>
                </pic:pic>
              </a:graphicData>
            </a:graphic>
          </wp:inline>
        </w:drawing>
      </w:r>
    </w:p>
    <w:p w14:paraId="32EC4300" w14:textId="4F9BE9D4" w:rsidR="008D3DC2" w:rsidRPr="008D3DC2" w:rsidRDefault="008D3DC2" w:rsidP="0087017A">
      <w:pPr>
        <w:numPr>
          <w:ilvl w:val="0"/>
          <w:numId w:val="37"/>
        </w:numPr>
        <w:spacing w:after="240"/>
        <w:divId w:val="1453354881"/>
        <w:rPr>
          <w:rFonts w:eastAsia="Times New Roman"/>
        </w:rPr>
      </w:pPr>
      <w:r w:rsidRPr="008D3DC2">
        <w:rPr>
          <w:rFonts w:eastAsia="Times New Roman"/>
        </w:rPr>
        <w:t xml:space="preserve">To hide a column from view, click the  </w:t>
      </w:r>
      <w:r w:rsidRPr="008D3DC2">
        <w:rPr>
          <w:rFonts w:eastAsia="Times New Roman"/>
          <w:noProof/>
        </w:rPr>
        <w:drawing>
          <wp:inline distT="0" distB="0" distL="0" distR="0" wp14:anchorId="6FA42A92" wp14:editId="08021888">
            <wp:extent cx="152413" cy="9906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
                    <pic:cNvPicPr/>
                  </pic:nvPicPr>
                  <pic:blipFill>
                    <a:blip r:embed="rId90">
                      <a:extLst>
                        <a:ext uri="{28A0092B-C50C-407E-A947-70E740481C1C}">
                          <a14:useLocalDpi xmlns:a14="http://schemas.microsoft.com/office/drawing/2010/main" val="0"/>
                        </a:ext>
                      </a:extLst>
                    </a:blip>
                    <a:stretch>
                      <a:fillRect/>
                    </a:stretch>
                  </pic:blipFill>
                  <pic:spPr>
                    <a:xfrm>
                      <a:off x="0" y="0"/>
                      <a:ext cx="152413" cy="99069"/>
                    </a:xfrm>
                    <a:prstGeom prst="rect">
                      <a:avLst/>
                    </a:prstGeom>
                  </pic:spPr>
                </pic:pic>
              </a:graphicData>
            </a:graphic>
          </wp:inline>
        </w:drawing>
      </w:r>
      <w:r w:rsidRPr="008D3DC2">
        <w:rPr>
          <w:rFonts w:eastAsia="Times New Roman"/>
        </w:rPr>
        <w:t xml:space="preserve">  </w:t>
      </w:r>
      <w:r w:rsidRPr="008D3DC2">
        <w:rPr>
          <w:rFonts w:eastAsia="Times New Roman"/>
          <w:b/>
        </w:rPr>
        <w:t>Disclosure</w:t>
      </w:r>
      <w:r w:rsidRPr="008D3DC2">
        <w:rPr>
          <w:rFonts w:eastAsia="Times New Roman"/>
        </w:rPr>
        <w:t xml:space="preserve"> (down arrow) button in a column heading and select </w:t>
      </w:r>
      <w:r w:rsidRPr="008D3DC2">
        <w:rPr>
          <w:rFonts w:eastAsia="Times New Roman"/>
          <w:b/>
        </w:rPr>
        <w:t>Hide Column</w:t>
      </w:r>
      <w:r w:rsidRPr="008D3DC2">
        <w:rPr>
          <w:rFonts w:eastAsia="Times New Roman"/>
        </w:rPr>
        <w:t>.</w:t>
      </w:r>
    </w:p>
    <w:p w14:paraId="2CD32A9F" w14:textId="77777777" w:rsidR="008D3DC2" w:rsidRPr="008D3DC2" w:rsidRDefault="008D3DC2" w:rsidP="008D3DC2">
      <w:pPr>
        <w:spacing w:after="360"/>
        <w:ind w:left="1526"/>
        <w:divId w:val="1453354881"/>
        <w:rPr>
          <w:rFonts w:eastAsia="Times New Roman"/>
        </w:rPr>
      </w:pPr>
      <w:r w:rsidRPr="008D3DC2">
        <w:rPr>
          <w:rFonts w:eastAsia="Times New Roman"/>
          <w:noProof/>
        </w:rPr>
        <w:drawing>
          <wp:inline distT="0" distB="0" distL="0" distR="0" wp14:anchorId="5373C5B0" wp14:editId="1B73D831">
            <wp:extent cx="1234547" cy="716342"/>
            <wp:effectExtent l="0" t="0" r="381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44">
                      <a:extLst>
                        <a:ext uri="{28A0092B-C50C-407E-A947-70E740481C1C}">
                          <a14:useLocalDpi xmlns:a14="http://schemas.microsoft.com/office/drawing/2010/main" val="0"/>
                        </a:ext>
                      </a:extLst>
                    </a:blip>
                    <a:stretch>
                      <a:fillRect/>
                    </a:stretch>
                  </pic:blipFill>
                  <pic:spPr>
                    <a:xfrm>
                      <a:off x="0" y="0"/>
                      <a:ext cx="1234547" cy="716342"/>
                    </a:xfrm>
                    <a:prstGeom prst="rect">
                      <a:avLst/>
                    </a:prstGeom>
                  </pic:spPr>
                </pic:pic>
              </a:graphicData>
            </a:graphic>
          </wp:inline>
        </w:drawing>
      </w:r>
    </w:p>
    <w:p w14:paraId="3C16F003" w14:textId="77777777" w:rsidR="008D3DC2" w:rsidRPr="008D3DC2" w:rsidRDefault="008D3DC2" w:rsidP="0087017A">
      <w:pPr>
        <w:numPr>
          <w:ilvl w:val="0"/>
          <w:numId w:val="37"/>
        </w:numPr>
        <w:spacing w:after="360"/>
        <w:divId w:val="1453354881"/>
        <w:rPr>
          <w:rFonts w:eastAsia="Times New Roman"/>
        </w:rPr>
      </w:pPr>
      <w:r w:rsidRPr="008D3DC2">
        <w:rPr>
          <w:rFonts w:eastAsia="Times New Roman"/>
        </w:rPr>
        <w:t xml:space="preserve">To close the pop-up, click the small </w:t>
      </w:r>
      <w:r w:rsidRPr="008D3DC2">
        <w:rPr>
          <w:rFonts w:eastAsia="Times New Roman"/>
          <w:b/>
        </w:rPr>
        <w:t>X</w:t>
      </w:r>
      <w:r w:rsidRPr="008D3DC2">
        <w:rPr>
          <w:rFonts w:eastAsia="Times New Roman"/>
        </w:rPr>
        <w:t xml:space="preserve"> at top-right in the button. </w:t>
      </w:r>
    </w:p>
    <w:p w14:paraId="570287E8" w14:textId="09644FF3" w:rsidR="008D3DC2" w:rsidRDefault="00E85D35" w:rsidP="00903118">
      <w:pPr>
        <w:numPr>
          <w:ilvl w:val="0"/>
          <w:numId w:val="39"/>
        </w:numPr>
        <w:spacing w:after="240"/>
        <w:divId w:val="1453354881"/>
        <w:rPr>
          <w:rFonts w:eastAsia="Times New Roman"/>
        </w:rPr>
      </w:pPr>
      <w:r>
        <w:rPr>
          <w:rFonts w:eastAsia="Times New Roman"/>
        </w:rPr>
        <w:t xml:space="preserve">To start the </w:t>
      </w:r>
      <w:r w:rsidR="00CC4792">
        <w:rPr>
          <w:rFonts w:eastAsia="Times New Roman"/>
        </w:rPr>
        <w:t xml:space="preserve">request </w:t>
      </w:r>
      <w:r>
        <w:rPr>
          <w:rFonts w:eastAsia="Times New Roman"/>
        </w:rPr>
        <w:t>process</w:t>
      </w:r>
      <w:r w:rsidR="008D3DC2" w:rsidRPr="008D3DC2">
        <w:rPr>
          <w:rFonts w:eastAsia="Times New Roman"/>
        </w:rPr>
        <w:t xml:space="preserve">, click the  </w:t>
      </w:r>
      <w:r w:rsidR="008D3DC2" w:rsidRPr="008D3DC2">
        <w:rPr>
          <w:rFonts w:eastAsia="Times New Roman"/>
          <w:noProof/>
        </w:rPr>
        <w:drawing>
          <wp:inline distT="0" distB="0" distL="0" distR="0" wp14:anchorId="46398ED1" wp14:editId="2928B88D">
            <wp:extent cx="693480" cy="2362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130">
                      <a:extLst>
                        <a:ext uri="{28A0092B-C50C-407E-A947-70E740481C1C}">
                          <a14:useLocalDpi xmlns:a14="http://schemas.microsoft.com/office/drawing/2010/main" val="0"/>
                        </a:ext>
                      </a:extLst>
                    </a:blip>
                    <a:stretch>
                      <a:fillRect/>
                    </a:stretch>
                  </pic:blipFill>
                  <pic:spPr>
                    <a:xfrm>
                      <a:off x="0" y="0"/>
                      <a:ext cx="693480" cy="236240"/>
                    </a:xfrm>
                    <a:prstGeom prst="rect">
                      <a:avLst/>
                    </a:prstGeom>
                  </pic:spPr>
                </pic:pic>
              </a:graphicData>
            </a:graphic>
          </wp:inline>
        </w:drawing>
      </w:r>
      <w:r w:rsidR="008D3DC2" w:rsidRPr="008D3DC2">
        <w:rPr>
          <w:rFonts w:eastAsia="Times New Roman"/>
        </w:rPr>
        <w:t xml:space="preserve">  </w:t>
      </w:r>
      <w:r w:rsidR="008D3DC2" w:rsidRPr="008D3DC2">
        <w:rPr>
          <w:rFonts w:eastAsia="Times New Roman"/>
          <w:b/>
        </w:rPr>
        <w:t>Edit Batch</w:t>
      </w:r>
      <w:r w:rsidR="008D3DC2" w:rsidRPr="008D3DC2">
        <w:rPr>
          <w:rFonts w:eastAsia="Times New Roman"/>
        </w:rPr>
        <w:t xml:space="preserve"> button.  The </w:t>
      </w:r>
      <w:r w:rsidR="00FA5E18" w:rsidRPr="00C510AC">
        <w:rPr>
          <w:rFonts w:eastAsia="Times New Roman"/>
          <w:b/>
          <w:i/>
        </w:rPr>
        <w:t>Create</w:t>
      </w:r>
      <w:r w:rsidR="00FA5E18">
        <w:rPr>
          <w:rFonts w:eastAsia="Times New Roman"/>
        </w:rPr>
        <w:t xml:space="preserve"> </w:t>
      </w:r>
      <w:r w:rsidR="008D3DC2" w:rsidRPr="008D3DC2">
        <w:rPr>
          <w:rFonts w:eastAsia="Times New Roman"/>
          <w:b/>
          <w:i/>
        </w:rPr>
        <w:t xml:space="preserve">Batch </w:t>
      </w:r>
      <w:r w:rsidR="00FA5E18">
        <w:rPr>
          <w:rFonts w:eastAsia="Times New Roman"/>
          <w:b/>
          <w:i/>
        </w:rPr>
        <w:t>Requests</w:t>
      </w:r>
      <w:r w:rsidR="00FA5E18" w:rsidRPr="008D3DC2">
        <w:rPr>
          <w:rFonts w:eastAsia="Times New Roman"/>
          <w:b/>
          <w:i/>
        </w:rPr>
        <w:t xml:space="preserve"> </w:t>
      </w:r>
      <w:r w:rsidR="008D3DC2" w:rsidRPr="008D3DC2">
        <w:rPr>
          <w:rFonts w:eastAsia="Times New Roman"/>
          <w:b/>
          <w:i/>
        </w:rPr>
        <w:t>from Spreadsheet</w:t>
      </w:r>
      <w:r w:rsidR="00FA5E18">
        <w:rPr>
          <w:rFonts w:eastAsia="Times New Roman"/>
        </w:rPr>
        <w:t xml:space="preserve"> </w:t>
      </w:r>
      <w:r w:rsidR="008D3DC2" w:rsidRPr="008D3DC2">
        <w:rPr>
          <w:rFonts w:eastAsia="Times New Roman"/>
        </w:rPr>
        <w:t>page opens.</w:t>
      </w:r>
    </w:p>
    <w:p w14:paraId="1724A527" w14:textId="7389ABEE" w:rsidR="008D3DC2" w:rsidRPr="008D3DC2" w:rsidRDefault="008D3DC2" w:rsidP="00391D0C">
      <w:pPr>
        <w:pStyle w:val="Heading3"/>
        <w:divId w:val="1453354881"/>
        <w:rPr>
          <w:rFonts w:eastAsia="Times New Roman"/>
        </w:rPr>
      </w:pPr>
      <w:bookmarkStart w:id="204" w:name="_Toc457578107"/>
      <w:r w:rsidRPr="008D3DC2">
        <w:rPr>
          <w:rFonts w:eastAsia="Times New Roman"/>
        </w:rPr>
        <w:t xml:space="preserve">Create the </w:t>
      </w:r>
      <w:bookmarkEnd w:id="204"/>
      <w:r w:rsidR="00DD53C1">
        <w:rPr>
          <w:rFonts w:eastAsia="Times New Roman"/>
        </w:rPr>
        <w:t>Requests</w:t>
      </w:r>
    </w:p>
    <w:p w14:paraId="73E082C9" w14:textId="346679FF" w:rsidR="008D3DC2" w:rsidRDefault="008D3DC2" w:rsidP="00373789">
      <w:pPr>
        <w:keepNext/>
        <w:spacing w:after="240"/>
        <w:divId w:val="1453354881"/>
      </w:pPr>
      <w:r w:rsidRPr="008D3DC2">
        <w:t xml:space="preserve">After successful upload, the </w:t>
      </w:r>
      <w:r w:rsidR="00DD53C1">
        <w:rPr>
          <w:b/>
          <w:i/>
        </w:rPr>
        <w:t xml:space="preserve">Create Batch Requests </w:t>
      </w:r>
      <w:r w:rsidRPr="008D3DC2">
        <w:rPr>
          <w:b/>
          <w:i/>
        </w:rPr>
        <w:t>from Spreadsheet</w:t>
      </w:r>
      <w:r w:rsidRPr="008D3DC2">
        <w:t xml:space="preserve"> page opens.</w:t>
      </w:r>
    </w:p>
    <w:p w14:paraId="52159EEC" w14:textId="6A1AC1B6" w:rsidR="00DD53C1" w:rsidRDefault="00DD53C1" w:rsidP="008B287B">
      <w:pPr>
        <w:keepNext/>
        <w:spacing w:after="240"/>
        <w:ind w:left="540"/>
        <w:divId w:val="1453354881"/>
      </w:pPr>
      <w:r>
        <w:rPr>
          <w:noProof/>
        </w:rPr>
        <w:drawing>
          <wp:inline distT="0" distB="0" distL="0" distR="0" wp14:anchorId="6FD5ED95" wp14:editId="2AF8325F">
            <wp:extent cx="4956048" cy="3557016"/>
            <wp:effectExtent l="0" t="0" r="0" b="571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
                    <pic:cNvPicPr/>
                  </pic:nvPicPr>
                  <pic:blipFill>
                    <a:blip r:embed="rId145">
                      <a:extLst>
                        <a:ext uri="{28A0092B-C50C-407E-A947-70E740481C1C}">
                          <a14:useLocalDpi xmlns:a14="http://schemas.microsoft.com/office/drawing/2010/main" val="0"/>
                        </a:ext>
                      </a:extLst>
                    </a:blip>
                    <a:stretch>
                      <a:fillRect/>
                    </a:stretch>
                  </pic:blipFill>
                  <pic:spPr>
                    <a:xfrm>
                      <a:off x="0" y="0"/>
                      <a:ext cx="4956048" cy="3557016"/>
                    </a:xfrm>
                    <a:prstGeom prst="rect">
                      <a:avLst/>
                    </a:prstGeom>
                  </pic:spPr>
                </pic:pic>
              </a:graphicData>
            </a:graphic>
          </wp:inline>
        </w:drawing>
      </w:r>
    </w:p>
    <w:p w14:paraId="1F866053" w14:textId="037A3505" w:rsidR="00DD53C1" w:rsidRDefault="00DD53C1" w:rsidP="00373789">
      <w:pPr>
        <w:keepNext/>
        <w:spacing w:after="240"/>
        <w:divId w:val="1453354881"/>
      </w:pPr>
      <w:r>
        <w:t xml:space="preserve">The </w:t>
      </w:r>
      <w:r w:rsidRPr="00810B0D">
        <w:rPr>
          <w:b/>
          <w:i/>
        </w:rPr>
        <w:t>Create Batch Requests</w:t>
      </w:r>
      <w:r>
        <w:t xml:space="preserve"> page </w:t>
      </w:r>
      <w:r w:rsidR="00EE78A4">
        <w:t xml:space="preserve">above </w:t>
      </w:r>
      <w:r>
        <w:t xml:space="preserve">represents a </w:t>
      </w:r>
      <w:r w:rsidR="008D506F">
        <w:t xml:space="preserve">spreadsheet containing multiple types of information. </w:t>
      </w:r>
    </w:p>
    <w:p w14:paraId="68D676B5" w14:textId="01C4E0BA" w:rsidR="009F158E" w:rsidRPr="00810B0D" w:rsidRDefault="009F158E" w:rsidP="00810B0D">
      <w:pPr>
        <w:keepNext/>
        <w:spacing w:after="0"/>
        <w:divId w:val="1453354881"/>
        <w:rPr>
          <w:b/>
          <w:i/>
        </w:rPr>
      </w:pPr>
      <w:r w:rsidRPr="00810B0D">
        <w:rPr>
          <w:b/>
          <w:i/>
        </w:rPr>
        <w:t>Request Details</w:t>
      </w:r>
    </w:p>
    <w:p w14:paraId="103BD48D" w14:textId="5A62F91C" w:rsidR="008D3DC2" w:rsidRPr="008D3DC2" w:rsidRDefault="009F158E" w:rsidP="004F0810">
      <w:pPr>
        <w:spacing w:after="240"/>
        <w:divId w:val="1453354881"/>
      </w:pPr>
      <w:r>
        <w:t xml:space="preserve">Information fills in this page only if it is common to all new </w:t>
      </w:r>
      <w:r w:rsidR="00D94DF3">
        <w:t>requests in the spreadsheet.</w:t>
      </w:r>
    </w:p>
    <w:p w14:paraId="1C92A08C" w14:textId="17070446" w:rsidR="008D3DC2" w:rsidRPr="006B50CE" w:rsidRDefault="008D3DC2" w:rsidP="00037D08">
      <w:pPr>
        <w:numPr>
          <w:ilvl w:val="0"/>
          <w:numId w:val="97"/>
        </w:numPr>
        <w:spacing w:after="240"/>
        <w:divId w:val="1453354881"/>
        <w:rPr>
          <w:rFonts w:eastAsia="Times New Roman"/>
        </w:rPr>
      </w:pPr>
      <w:r w:rsidRPr="006B50CE">
        <w:rPr>
          <w:rFonts w:eastAsia="Times New Roman"/>
        </w:rPr>
        <w:t xml:space="preserve">Click </w:t>
      </w:r>
      <w:r w:rsidRPr="006B50CE">
        <w:rPr>
          <w:rFonts w:eastAsia="Times New Roman"/>
          <w:b/>
        </w:rPr>
        <w:t xml:space="preserve">Create </w:t>
      </w:r>
      <w:r w:rsidR="008B287B">
        <w:rPr>
          <w:rFonts w:eastAsia="Times New Roman"/>
          <w:b/>
        </w:rPr>
        <w:t>Request</w:t>
      </w:r>
      <w:r w:rsidR="008B287B" w:rsidRPr="006B50CE">
        <w:rPr>
          <w:rFonts w:eastAsia="Times New Roman"/>
        </w:rPr>
        <w:t xml:space="preserve"> </w:t>
      </w:r>
      <w:r w:rsidRPr="006B50CE">
        <w:rPr>
          <w:rFonts w:eastAsia="Times New Roman"/>
        </w:rPr>
        <w:t xml:space="preserve">to assign </w:t>
      </w:r>
      <w:r w:rsidR="008751E9">
        <w:rPr>
          <w:rFonts w:eastAsia="Times New Roman"/>
        </w:rPr>
        <w:t>request</w:t>
      </w:r>
      <w:r w:rsidR="008751E9" w:rsidRPr="006B50CE">
        <w:rPr>
          <w:rFonts w:eastAsia="Times New Roman"/>
        </w:rPr>
        <w:t xml:space="preserve"> </w:t>
      </w:r>
      <w:r w:rsidRPr="006B50CE">
        <w:rPr>
          <w:rFonts w:eastAsia="Times New Roman"/>
        </w:rPr>
        <w:t xml:space="preserve">numbers to each </w:t>
      </w:r>
      <w:r w:rsidR="008751E9">
        <w:rPr>
          <w:rFonts w:eastAsia="Times New Roman"/>
        </w:rPr>
        <w:t>item</w:t>
      </w:r>
      <w:r w:rsidR="008751E9" w:rsidRPr="006B50CE">
        <w:rPr>
          <w:rFonts w:eastAsia="Times New Roman"/>
        </w:rPr>
        <w:t xml:space="preserve"> </w:t>
      </w:r>
      <w:r w:rsidRPr="006B50CE">
        <w:rPr>
          <w:rFonts w:eastAsia="Times New Roman"/>
        </w:rPr>
        <w:t>in the batch and move</w:t>
      </w:r>
      <w:r w:rsidR="006B50CE">
        <w:rPr>
          <w:rFonts w:eastAsia="Times New Roman"/>
        </w:rPr>
        <w:t xml:space="preserve"> </w:t>
      </w:r>
      <w:r w:rsidR="00824E23">
        <w:rPr>
          <w:rFonts w:eastAsia="Times New Roman"/>
        </w:rPr>
        <w:t xml:space="preserve">the new requests </w:t>
      </w:r>
      <w:r w:rsidR="006B50CE">
        <w:rPr>
          <w:rFonts w:eastAsia="Times New Roman"/>
        </w:rPr>
        <w:t xml:space="preserve">to the </w:t>
      </w:r>
      <w:r w:rsidR="006B50CE" w:rsidRPr="00310A24">
        <w:rPr>
          <w:rFonts w:eastAsia="Times New Roman"/>
          <w:b/>
          <w:i/>
        </w:rPr>
        <w:t>Transcribe Queue</w:t>
      </w:r>
      <w:r w:rsidR="006B50CE">
        <w:rPr>
          <w:rFonts w:eastAsia="Times New Roman"/>
        </w:rPr>
        <w:t>.</w:t>
      </w:r>
    </w:p>
    <w:p w14:paraId="4025DDB2" w14:textId="033BAB34" w:rsidR="008D3DC2" w:rsidRPr="008D3DC2" w:rsidRDefault="00706579" w:rsidP="00706579">
      <w:pPr>
        <w:spacing w:after="360"/>
        <w:ind w:left="720"/>
        <w:divId w:val="1453354881"/>
        <w:rPr>
          <w:rFonts w:eastAsia="Times New Roman"/>
        </w:rPr>
      </w:pPr>
      <w:r>
        <w:rPr>
          <w:rFonts w:eastAsia="Times New Roman"/>
          <w:noProof/>
        </w:rPr>
        <w:drawing>
          <wp:inline distT="0" distB="0" distL="0" distR="0" wp14:anchorId="6257953F" wp14:editId="2A5591E1">
            <wp:extent cx="4123944" cy="2889504"/>
            <wp:effectExtent l="0" t="0" r="0" b="635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
                    <pic:cNvPicPr/>
                  </pic:nvPicPr>
                  <pic:blipFill>
                    <a:blip r:embed="rId146">
                      <a:extLst>
                        <a:ext uri="{28A0092B-C50C-407E-A947-70E740481C1C}">
                          <a14:useLocalDpi xmlns:a14="http://schemas.microsoft.com/office/drawing/2010/main" val="0"/>
                        </a:ext>
                      </a:extLst>
                    </a:blip>
                    <a:stretch>
                      <a:fillRect/>
                    </a:stretch>
                  </pic:blipFill>
                  <pic:spPr>
                    <a:xfrm>
                      <a:off x="0" y="0"/>
                      <a:ext cx="4123944" cy="2889504"/>
                    </a:xfrm>
                    <a:prstGeom prst="rect">
                      <a:avLst/>
                    </a:prstGeom>
                  </pic:spPr>
                </pic:pic>
              </a:graphicData>
            </a:graphic>
          </wp:inline>
        </w:drawing>
      </w:r>
    </w:p>
    <w:p w14:paraId="0B65D7FD" w14:textId="5130CF6B" w:rsidR="008D3DC2" w:rsidRPr="008D3DC2" w:rsidRDefault="008D3DC2" w:rsidP="00EE78A4">
      <w:pPr>
        <w:spacing w:after="240"/>
        <w:ind w:left="720"/>
        <w:divId w:val="1453354881"/>
        <w:rPr>
          <w:rFonts w:eastAsia="Times New Roman"/>
        </w:rPr>
      </w:pPr>
      <w:r w:rsidRPr="008D3DC2">
        <w:rPr>
          <w:rFonts w:eastAsia="Times New Roman"/>
        </w:rPr>
        <w:t xml:space="preserve">The </w:t>
      </w:r>
      <w:r w:rsidR="009E0720">
        <w:rPr>
          <w:rFonts w:eastAsia="Times New Roman"/>
        </w:rPr>
        <w:t>request</w:t>
      </w:r>
      <w:r w:rsidR="009E0720" w:rsidRPr="008D3DC2">
        <w:rPr>
          <w:rFonts w:eastAsia="Times New Roman"/>
        </w:rPr>
        <w:t xml:space="preserve"> </w:t>
      </w:r>
      <w:r w:rsidRPr="008D3DC2">
        <w:rPr>
          <w:rFonts w:eastAsia="Times New Roman"/>
        </w:rPr>
        <w:t xml:space="preserve">numbers are consecutive.  All detail from the spreadsheet is uploaded into the </w:t>
      </w:r>
      <w:r w:rsidR="009E0720">
        <w:rPr>
          <w:rFonts w:eastAsia="Times New Roman"/>
        </w:rPr>
        <w:t>requests</w:t>
      </w:r>
      <w:r w:rsidRPr="008D3DC2">
        <w:rPr>
          <w:rFonts w:eastAsia="Times New Roman"/>
        </w:rPr>
        <w:t>, such as client</w:t>
      </w:r>
      <w:r w:rsidR="00A6422C">
        <w:rPr>
          <w:rFonts w:eastAsia="Times New Roman"/>
        </w:rPr>
        <w:t>,</w:t>
      </w:r>
      <w:r w:rsidRPr="008D3DC2">
        <w:rPr>
          <w:rFonts w:eastAsia="Times New Roman"/>
        </w:rPr>
        <w:t xml:space="preserve"> requester and requester type</w:t>
      </w:r>
      <w:r w:rsidR="00A6422C">
        <w:rPr>
          <w:rFonts w:eastAsia="Times New Roman"/>
        </w:rPr>
        <w:t>,</w:t>
      </w:r>
      <w:r w:rsidRPr="008D3DC2">
        <w:rPr>
          <w:rFonts w:eastAsia="Times New Roman"/>
        </w:rPr>
        <w:t xml:space="preserve"> due date</w:t>
      </w:r>
      <w:r w:rsidR="00A6422C">
        <w:rPr>
          <w:rFonts w:eastAsia="Times New Roman"/>
        </w:rPr>
        <w:t>,</w:t>
      </w:r>
      <w:r w:rsidRPr="008D3DC2">
        <w:rPr>
          <w:rFonts w:eastAsia="Times New Roman"/>
        </w:rPr>
        <w:t xml:space="preserve"> and priority.  The system fills the create dates and times, and the assignee.</w:t>
      </w:r>
    </w:p>
    <w:p w14:paraId="5D1BACD8" w14:textId="5FA077EA" w:rsidR="008D3DC2" w:rsidRPr="008D3DC2" w:rsidRDefault="008D3DC2" w:rsidP="00EE78A4">
      <w:pPr>
        <w:numPr>
          <w:ilvl w:val="0"/>
          <w:numId w:val="97"/>
        </w:numPr>
        <w:spacing w:after="240"/>
        <w:divId w:val="1453354881"/>
        <w:rPr>
          <w:rFonts w:eastAsia="Times New Roman"/>
        </w:rPr>
      </w:pPr>
      <w:r w:rsidRPr="008D3DC2">
        <w:rPr>
          <w:rFonts w:eastAsia="Times New Roman"/>
        </w:rPr>
        <w:t xml:space="preserve">To open an individual </w:t>
      </w:r>
      <w:r w:rsidR="0015733D">
        <w:rPr>
          <w:rFonts w:eastAsia="Times New Roman"/>
        </w:rPr>
        <w:t>request</w:t>
      </w:r>
      <w:r w:rsidR="0015733D" w:rsidRPr="008D3DC2">
        <w:rPr>
          <w:rFonts w:eastAsia="Times New Roman"/>
        </w:rPr>
        <w:t xml:space="preserve"> </w:t>
      </w:r>
      <w:r w:rsidRPr="008D3DC2">
        <w:rPr>
          <w:rFonts w:eastAsia="Times New Roman"/>
        </w:rPr>
        <w:t xml:space="preserve">and complete the details (Transcribe), </w:t>
      </w:r>
      <w:r w:rsidR="00310A24" w:rsidRPr="00310A24">
        <w:rPr>
          <w:rFonts w:eastAsia="Times New Roman"/>
        </w:rPr>
        <w:t xml:space="preserve">click any column in the row of </w:t>
      </w:r>
      <w:r w:rsidR="0015733D">
        <w:rPr>
          <w:rFonts w:eastAsia="Times New Roman"/>
        </w:rPr>
        <w:t>request</w:t>
      </w:r>
      <w:r w:rsidR="0015733D" w:rsidRPr="00310A24">
        <w:rPr>
          <w:rFonts w:eastAsia="Times New Roman"/>
        </w:rPr>
        <w:t xml:space="preserve"> </w:t>
      </w:r>
      <w:r w:rsidR="00310A24" w:rsidRPr="00310A24">
        <w:rPr>
          <w:rFonts w:eastAsia="Times New Roman"/>
        </w:rPr>
        <w:t>details.</w:t>
      </w:r>
      <w:r w:rsidRPr="008D3DC2">
        <w:rPr>
          <w:rFonts w:eastAsia="Times New Roman"/>
        </w:rPr>
        <w:t xml:space="preserve"> </w:t>
      </w:r>
      <w:r w:rsidR="00A6422C">
        <w:rPr>
          <w:rFonts w:eastAsia="Times New Roman"/>
        </w:rPr>
        <w:t xml:space="preserve"> </w:t>
      </w:r>
      <w:r w:rsidR="00A6422C" w:rsidRPr="00A6422C">
        <w:rPr>
          <w:rFonts w:eastAsia="Times New Roman"/>
        </w:rPr>
        <w:t>Every column is a hyper-link that o</w:t>
      </w:r>
      <w:r w:rsidR="00A6422C">
        <w:rPr>
          <w:rFonts w:eastAsia="Times New Roman"/>
        </w:rPr>
        <w:t xml:space="preserve">pens the respective </w:t>
      </w:r>
      <w:r w:rsidR="0015733D">
        <w:rPr>
          <w:rFonts w:eastAsia="Times New Roman"/>
        </w:rPr>
        <w:t xml:space="preserve">request </w:t>
      </w:r>
      <w:r w:rsidR="00A6422C">
        <w:rPr>
          <w:rFonts w:eastAsia="Times New Roman"/>
        </w:rPr>
        <w:t>page.</w:t>
      </w:r>
    </w:p>
    <w:p w14:paraId="09C2D38E" w14:textId="70FE26E9" w:rsidR="008D3DC2" w:rsidRPr="008D3DC2" w:rsidRDefault="008D3DC2" w:rsidP="008D3DC2">
      <w:pPr>
        <w:spacing w:after="360"/>
        <w:ind w:left="720"/>
        <w:divId w:val="1453354881"/>
        <w:rPr>
          <w:rFonts w:eastAsia="Times New Roman"/>
        </w:rPr>
      </w:pPr>
      <w:r w:rsidRPr="008D3DC2">
        <w:rPr>
          <w:rFonts w:eastAsia="Times New Roman"/>
        </w:rPr>
        <w:t xml:space="preserve">The </w:t>
      </w:r>
      <w:r w:rsidR="0015733D">
        <w:rPr>
          <w:rFonts w:eastAsia="Times New Roman"/>
        </w:rPr>
        <w:t>request</w:t>
      </w:r>
      <w:r w:rsidR="0015733D" w:rsidRPr="008D3DC2">
        <w:rPr>
          <w:rFonts w:eastAsia="Times New Roman"/>
        </w:rPr>
        <w:t xml:space="preserve"> </w:t>
      </w:r>
      <w:r w:rsidRPr="008D3DC2">
        <w:rPr>
          <w:rFonts w:eastAsia="Times New Roman"/>
        </w:rPr>
        <w:t xml:space="preserve">summary appears at the top of </w:t>
      </w:r>
      <w:r w:rsidR="00310A24">
        <w:rPr>
          <w:rFonts w:eastAsia="Times New Roman"/>
        </w:rPr>
        <w:t>each</w:t>
      </w:r>
      <w:r w:rsidRPr="008D3DC2">
        <w:rPr>
          <w:rFonts w:eastAsia="Times New Roman"/>
        </w:rPr>
        <w:t xml:space="preserve"> </w:t>
      </w:r>
      <w:r w:rsidR="0015733D">
        <w:rPr>
          <w:rFonts w:eastAsia="Times New Roman"/>
        </w:rPr>
        <w:t>request</w:t>
      </w:r>
      <w:r w:rsidR="0015733D" w:rsidRPr="008D3DC2">
        <w:rPr>
          <w:rFonts w:eastAsia="Times New Roman"/>
        </w:rPr>
        <w:t xml:space="preserve"> </w:t>
      </w:r>
      <w:r w:rsidRPr="008D3DC2">
        <w:rPr>
          <w:rFonts w:eastAsia="Times New Roman"/>
        </w:rPr>
        <w:t>page.</w:t>
      </w:r>
    </w:p>
    <w:p w14:paraId="123AB672" w14:textId="0B799DBF" w:rsidR="008D3DC2" w:rsidRPr="008D3DC2" w:rsidRDefault="00F660C3" w:rsidP="00FA7E8A">
      <w:pPr>
        <w:spacing w:after="360"/>
        <w:ind w:left="900"/>
        <w:divId w:val="1453354881"/>
        <w:rPr>
          <w:rFonts w:eastAsia="Times New Roman"/>
        </w:rPr>
      </w:pPr>
      <w:r>
        <w:rPr>
          <w:rFonts w:eastAsia="Times New Roman"/>
          <w:noProof/>
        </w:rPr>
        <w:drawing>
          <wp:inline distT="0" distB="0" distL="0" distR="0" wp14:anchorId="1ABAD202" wp14:editId="3B5DE352">
            <wp:extent cx="4663440" cy="640080"/>
            <wp:effectExtent l="0" t="0" r="3810" b="762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
                    <pic:cNvPicPr/>
                  </pic:nvPicPr>
                  <pic:blipFill>
                    <a:blip r:embed="rId147">
                      <a:extLst>
                        <a:ext uri="{28A0092B-C50C-407E-A947-70E740481C1C}">
                          <a14:useLocalDpi xmlns:a14="http://schemas.microsoft.com/office/drawing/2010/main" val="0"/>
                        </a:ext>
                      </a:extLst>
                    </a:blip>
                    <a:stretch>
                      <a:fillRect/>
                    </a:stretch>
                  </pic:blipFill>
                  <pic:spPr>
                    <a:xfrm>
                      <a:off x="0" y="0"/>
                      <a:ext cx="4663440" cy="640080"/>
                    </a:xfrm>
                    <a:prstGeom prst="rect">
                      <a:avLst/>
                    </a:prstGeom>
                  </pic:spPr>
                </pic:pic>
              </a:graphicData>
            </a:graphic>
          </wp:inline>
        </w:drawing>
      </w:r>
    </w:p>
    <w:p w14:paraId="7175EE4E" w14:textId="5EBD5AC4" w:rsidR="008D3DC2" w:rsidRDefault="008D3DC2" w:rsidP="008D3DC2">
      <w:pPr>
        <w:spacing w:after="360"/>
        <w:ind w:left="360"/>
        <w:divId w:val="1453354881"/>
        <w:rPr>
          <w:rFonts w:eastAsia="Times New Roman"/>
        </w:rPr>
      </w:pPr>
      <w:r w:rsidRPr="008D3DC2">
        <w:rPr>
          <w:rFonts w:eastAsia="Times New Roman"/>
        </w:rPr>
        <w:t xml:space="preserve">The Patient Information from the spreadsheet fills in the associated </w:t>
      </w:r>
      <w:r w:rsidR="00E04B20">
        <w:rPr>
          <w:rFonts w:eastAsia="Times New Roman"/>
        </w:rPr>
        <w:t>request</w:t>
      </w:r>
      <w:r w:rsidRPr="008D3DC2">
        <w:rPr>
          <w:rFonts w:eastAsia="Times New Roman"/>
        </w:rPr>
        <w:t>.</w:t>
      </w:r>
      <w:r w:rsidR="008E58E4">
        <w:rPr>
          <w:rFonts w:eastAsia="Times New Roman"/>
        </w:rPr>
        <w:t xml:space="preserve">  The </w:t>
      </w:r>
      <w:r w:rsidR="008E58E4" w:rsidRPr="00EE78A4">
        <w:rPr>
          <w:rFonts w:eastAsia="Times New Roman"/>
          <w:b/>
          <w:i/>
        </w:rPr>
        <w:t>Details</w:t>
      </w:r>
      <w:r w:rsidR="008E58E4">
        <w:rPr>
          <w:rFonts w:eastAsia="Times New Roman"/>
        </w:rPr>
        <w:t xml:space="preserve"> tab is open. </w:t>
      </w:r>
    </w:p>
    <w:p w14:paraId="2AA54CC4" w14:textId="3501E5FF" w:rsidR="0094681D" w:rsidRDefault="00E04B20" w:rsidP="00EE78A4">
      <w:pPr>
        <w:spacing w:after="360"/>
        <w:ind w:left="2700"/>
        <w:divId w:val="1453354881"/>
        <w:rPr>
          <w:rFonts w:eastAsia="Times New Roman"/>
        </w:rPr>
      </w:pPr>
      <w:r>
        <w:rPr>
          <w:rFonts w:eastAsia="Times New Roman"/>
          <w:noProof/>
        </w:rPr>
        <w:drawing>
          <wp:inline distT="0" distB="0" distL="0" distR="0" wp14:anchorId="24E1496C" wp14:editId="55D7E047">
            <wp:extent cx="3630168" cy="393192"/>
            <wp:effectExtent l="0" t="0" r="0" b="698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
                    <pic:cNvPicPr/>
                  </pic:nvPicPr>
                  <pic:blipFill>
                    <a:blip r:embed="rId148">
                      <a:extLst>
                        <a:ext uri="{28A0092B-C50C-407E-A947-70E740481C1C}">
                          <a14:useLocalDpi xmlns:a14="http://schemas.microsoft.com/office/drawing/2010/main" val="0"/>
                        </a:ext>
                      </a:extLst>
                    </a:blip>
                    <a:stretch>
                      <a:fillRect/>
                    </a:stretch>
                  </pic:blipFill>
                  <pic:spPr>
                    <a:xfrm>
                      <a:off x="0" y="0"/>
                      <a:ext cx="3630168" cy="393192"/>
                    </a:xfrm>
                    <a:prstGeom prst="rect">
                      <a:avLst/>
                    </a:prstGeom>
                  </pic:spPr>
                </pic:pic>
              </a:graphicData>
            </a:graphic>
          </wp:inline>
        </w:drawing>
      </w:r>
    </w:p>
    <w:p w14:paraId="54441DB2" w14:textId="43F4641E" w:rsidR="008D3DC2" w:rsidRPr="008D3DC2" w:rsidRDefault="008E58E4" w:rsidP="008D3DC2">
      <w:pPr>
        <w:spacing w:after="360"/>
        <w:ind w:left="360"/>
        <w:divId w:val="1453354881"/>
        <w:rPr>
          <w:rFonts w:eastAsia="Times New Roman"/>
        </w:rPr>
      </w:pPr>
      <w:r>
        <w:rPr>
          <w:rFonts w:eastAsia="Times New Roman"/>
        </w:rPr>
        <w:t xml:space="preserve">Depending on the content of the spreadsheet, the detail tabs in red indicate the initially required information.  </w:t>
      </w:r>
      <w:r w:rsidR="00E04B20">
        <w:rPr>
          <w:rFonts w:eastAsia="Times New Roman"/>
        </w:rPr>
        <w:t>The fields in the tabs are marked with a red asterisk</w:t>
      </w:r>
      <w:r w:rsidR="00D94DF3">
        <w:rPr>
          <w:rFonts w:eastAsia="Times New Roman"/>
        </w:rPr>
        <w:t xml:space="preserve"> </w:t>
      </w:r>
      <w:r w:rsidR="00D94DF3" w:rsidRPr="00037D08">
        <w:rPr>
          <w:rFonts w:eastAsia="Times New Roman"/>
          <w:color w:val="FF0000"/>
        </w:rPr>
        <w:t>*</w:t>
      </w:r>
      <w:r w:rsidR="00D94DF3">
        <w:rPr>
          <w:rFonts w:eastAsia="Times New Roman"/>
        </w:rPr>
        <w:t>.</w:t>
      </w:r>
      <w:r w:rsidR="00E04B20">
        <w:rPr>
          <w:rFonts w:eastAsia="Times New Roman"/>
        </w:rPr>
        <w:t xml:space="preserve"> </w:t>
      </w:r>
    </w:p>
    <w:p w14:paraId="54341D24" w14:textId="4D42ABB4" w:rsidR="008D3DC2" w:rsidRPr="006B50CE" w:rsidRDefault="00C91A3E" w:rsidP="0087017A">
      <w:pPr>
        <w:pStyle w:val="ListParagraph"/>
        <w:numPr>
          <w:ilvl w:val="0"/>
          <w:numId w:val="37"/>
        </w:numPr>
        <w:spacing w:after="360"/>
        <w:divId w:val="1453354881"/>
        <w:rPr>
          <w:rFonts w:eastAsia="Times New Roman"/>
        </w:rPr>
      </w:pPr>
      <w:r>
        <w:rPr>
          <w:rFonts w:eastAsia="Times New Roman"/>
        </w:rPr>
        <w:t>To add the supporting files, c</w:t>
      </w:r>
      <w:r w:rsidR="008D3DC2" w:rsidRPr="006B50CE">
        <w:rPr>
          <w:rFonts w:eastAsia="Times New Roman"/>
        </w:rPr>
        <w:t xml:space="preserve">lick the </w:t>
      </w:r>
      <w:r w:rsidR="008D3DC2" w:rsidRPr="006B50CE">
        <w:rPr>
          <w:rFonts w:eastAsia="Times New Roman"/>
          <w:b/>
          <w:i/>
        </w:rPr>
        <w:t>Documents</w:t>
      </w:r>
      <w:r w:rsidR="008D3DC2" w:rsidRPr="006B50CE">
        <w:rPr>
          <w:rFonts w:eastAsia="Times New Roman"/>
        </w:rPr>
        <w:t xml:space="preserve"> tab.</w:t>
      </w:r>
    </w:p>
    <w:p w14:paraId="4624EBEC" w14:textId="77777777" w:rsidR="00391D0C" w:rsidRDefault="00391D0C" w:rsidP="00C75C44">
      <w:pPr>
        <w:pStyle w:val="Heading1"/>
        <w:divId w:val="1453354881"/>
        <w:sectPr w:rsidR="00391D0C" w:rsidSect="00145C88">
          <w:pgSz w:w="12240" w:h="15840" w:code="1"/>
          <w:pgMar w:top="1440" w:right="1440" w:bottom="1080" w:left="1440" w:header="432" w:footer="432" w:gutter="0"/>
          <w:cols w:space="720"/>
          <w:titlePg/>
          <w:docGrid w:linePitch="360"/>
        </w:sectPr>
      </w:pPr>
      <w:bookmarkStart w:id="205" w:name="_Toc457583151"/>
    </w:p>
    <w:p w14:paraId="0E95B5A5" w14:textId="0C1614B4" w:rsidR="00C75C44" w:rsidRPr="00C75C44" w:rsidRDefault="00C75C44" w:rsidP="00C75C44">
      <w:pPr>
        <w:pStyle w:val="Heading1"/>
        <w:divId w:val="1453354881"/>
      </w:pPr>
      <w:r w:rsidRPr="00C75C44">
        <w:t>Document Management</w:t>
      </w:r>
      <w:bookmarkEnd w:id="205"/>
    </w:p>
    <w:p w14:paraId="63C49C77" w14:textId="1953FB15" w:rsidR="0022666B" w:rsidRDefault="001E6AAC" w:rsidP="00C75C44">
      <w:pPr>
        <w:divId w:val="1453354881"/>
      </w:pPr>
      <w:r>
        <w:t xml:space="preserve">You can update </w:t>
      </w:r>
      <w:r w:rsidR="004F4EBA">
        <w:t>documents</w:t>
      </w:r>
      <w:r>
        <w:t xml:space="preserve"> </w:t>
      </w:r>
      <w:r w:rsidR="00C02D48">
        <w:t xml:space="preserve">at any time </w:t>
      </w:r>
      <w:r>
        <w:t xml:space="preserve">throughout the </w:t>
      </w:r>
      <w:r w:rsidR="007811B5">
        <w:t xml:space="preserve">request </w:t>
      </w:r>
      <w:r>
        <w:t xml:space="preserve">process.  From the </w:t>
      </w:r>
      <w:r w:rsidR="007811B5">
        <w:t xml:space="preserve">request </w:t>
      </w:r>
      <w:r>
        <w:t xml:space="preserve">page, you can view and modify the </w:t>
      </w:r>
      <w:r w:rsidR="004F4EBA">
        <w:t>documents</w:t>
      </w:r>
      <w:r>
        <w:t xml:space="preserve"> until </w:t>
      </w:r>
      <w:r w:rsidR="004F4EBA">
        <w:t xml:space="preserve">the </w:t>
      </w:r>
      <w:r w:rsidR="007811B5">
        <w:t xml:space="preserve">request </w:t>
      </w:r>
      <w:r>
        <w:t>is considered complete</w:t>
      </w:r>
      <w:r w:rsidR="0022666B">
        <w:t xml:space="preserve"> and marked for delivery</w:t>
      </w:r>
      <w:r>
        <w:t xml:space="preserve">.  </w:t>
      </w:r>
      <w:r w:rsidR="0022666B">
        <w:t xml:space="preserve">Access to the </w:t>
      </w:r>
      <w:r w:rsidR="004F4EBA">
        <w:t>documents</w:t>
      </w:r>
      <w:r w:rsidR="0022666B">
        <w:t xml:space="preserve"> and use of document management functions </w:t>
      </w:r>
      <w:r w:rsidR="004F4EBA">
        <w:t>depend on</w:t>
      </w:r>
      <w:r w:rsidR="0022666B">
        <w:t xml:space="preserve"> the Queue in which the </w:t>
      </w:r>
      <w:r w:rsidR="007811B5">
        <w:t xml:space="preserve">request </w:t>
      </w:r>
      <w:r w:rsidR="0022666B">
        <w:t xml:space="preserve">currently exists and </w:t>
      </w:r>
      <w:r w:rsidR="004F4EBA">
        <w:t>on</w:t>
      </w:r>
      <w:r w:rsidR="0022666B">
        <w:t xml:space="preserve"> the permissions of the current assignee.</w:t>
      </w:r>
    </w:p>
    <w:p w14:paraId="0DBBB1C4" w14:textId="77777777" w:rsidR="00C75C44" w:rsidRPr="00C75C44" w:rsidRDefault="003864C8" w:rsidP="00C75C44">
      <w:pPr>
        <w:divId w:val="1453354881"/>
        <w:rPr>
          <w:rFonts w:eastAsia="Times New Roman"/>
        </w:rPr>
      </w:pPr>
      <w:r>
        <w:rPr>
          <w:rFonts w:eastAsia="Times New Roman"/>
        </w:rPr>
        <w:pict w14:anchorId="08803A10">
          <v:rect id="_x0000_i1036" style="width:468pt;height:1.5pt" o:hralign="center" o:hrstd="t" o:hrnoshade="t" o:hr="t" fillcolor="#a0a0a0" stroked="f"/>
        </w:pict>
      </w:r>
    </w:p>
    <w:p w14:paraId="749F6FDC" w14:textId="77777777" w:rsidR="00C75C44" w:rsidRDefault="00C75C44" w:rsidP="00C75C44">
      <w:pPr>
        <w:divId w:val="1453354881"/>
        <w:rPr>
          <w:rFonts w:eastAsia="Times New Roman"/>
        </w:rPr>
      </w:pPr>
      <w:r w:rsidRPr="00C75C44">
        <w:rPr>
          <w:rFonts w:eastAsia="Times New Roman"/>
        </w:rPr>
        <w:t>Topics in this chapter</w:t>
      </w:r>
    </w:p>
    <w:p w14:paraId="55085118" w14:textId="7392569B" w:rsidR="00C02D48" w:rsidRPr="00903118" w:rsidRDefault="00C02D48" w:rsidP="00903118">
      <w:pPr>
        <w:spacing w:after="0"/>
        <w:divId w:val="1453354881"/>
        <w:rPr>
          <w:rFonts w:eastAsia="Times New Roman"/>
          <w:b/>
        </w:rPr>
      </w:pPr>
      <w:r w:rsidRPr="00903118">
        <w:rPr>
          <w:rFonts w:eastAsia="Times New Roman"/>
          <w:b/>
        </w:rPr>
        <w:t xml:space="preserve">Viewing </w:t>
      </w:r>
      <w:r w:rsidR="007811B5">
        <w:rPr>
          <w:rFonts w:eastAsia="Times New Roman"/>
          <w:b/>
        </w:rPr>
        <w:t xml:space="preserve">Request </w:t>
      </w:r>
      <w:r w:rsidRPr="00903118">
        <w:rPr>
          <w:rFonts w:eastAsia="Times New Roman"/>
          <w:b/>
        </w:rPr>
        <w:t>Documents</w:t>
      </w:r>
    </w:p>
    <w:p w14:paraId="3B1BE22E" w14:textId="50116A80" w:rsidR="00C02D48" w:rsidRDefault="00C02D48" w:rsidP="00C75C44">
      <w:pPr>
        <w:divId w:val="1453354881"/>
        <w:rPr>
          <w:rFonts w:eastAsia="Times New Roman"/>
        </w:rPr>
      </w:pPr>
      <w:r>
        <w:rPr>
          <w:rFonts w:eastAsia="Times New Roman"/>
        </w:rPr>
        <w:t xml:space="preserve">View the </w:t>
      </w:r>
      <w:r w:rsidR="004F4EBA">
        <w:rPr>
          <w:rFonts w:eastAsia="Times New Roman"/>
        </w:rPr>
        <w:t xml:space="preserve">documents </w:t>
      </w:r>
      <w:r>
        <w:rPr>
          <w:rFonts w:eastAsia="Times New Roman"/>
        </w:rPr>
        <w:t xml:space="preserve">from the </w:t>
      </w:r>
      <w:r w:rsidR="007811B5">
        <w:rPr>
          <w:rFonts w:eastAsia="Times New Roman"/>
        </w:rPr>
        <w:t xml:space="preserve">Request </w:t>
      </w:r>
      <w:r>
        <w:rPr>
          <w:rFonts w:eastAsia="Times New Roman"/>
        </w:rPr>
        <w:t>page or in the Document Viewer.</w:t>
      </w:r>
    </w:p>
    <w:p w14:paraId="6085B674" w14:textId="0DB7414E" w:rsidR="004F269C" w:rsidRPr="004F269C" w:rsidRDefault="004F269C" w:rsidP="004F269C">
      <w:pPr>
        <w:spacing w:after="0"/>
        <w:divId w:val="1453354881"/>
        <w:rPr>
          <w:rFonts w:eastAsia="Times New Roman"/>
          <w:b/>
        </w:rPr>
      </w:pPr>
      <w:r w:rsidRPr="004F269C">
        <w:rPr>
          <w:rFonts w:eastAsia="Times New Roman"/>
          <w:b/>
        </w:rPr>
        <w:t>Working with Document Pages</w:t>
      </w:r>
    </w:p>
    <w:p w14:paraId="6FCC5A76" w14:textId="64E811B4" w:rsidR="004F269C" w:rsidRPr="00C75C44" w:rsidRDefault="004F269C" w:rsidP="00C75C44">
      <w:pPr>
        <w:divId w:val="1453354881"/>
        <w:rPr>
          <w:rFonts w:eastAsia="Times New Roman"/>
        </w:rPr>
      </w:pPr>
      <w:r>
        <w:rPr>
          <w:rFonts w:eastAsia="Times New Roman"/>
        </w:rPr>
        <w:t>Options available to existing pages.</w:t>
      </w:r>
    </w:p>
    <w:p w14:paraId="23934BF3" w14:textId="77777777" w:rsidR="00C75C44" w:rsidRPr="00C75C44" w:rsidRDefault="00C75C44" w:rsidP="00C75C44">
      <w:pPr>
        <w:spacing w:after="0"/>
        <w:divId w:val="1453354881"/>
        <w:rPr>
          <w:rFonts w:eastAsia="Times New Roman"/>
          <w:b/>
        </w:rPr>
      </w:pPr>
      <w:r w:rsidRPr="00C75C44">
        <w:rPr>
          <w:rFonts w:eastAsia="Times New Roman"/>
          <w:b/>
        </w:rPr>
        <w:t>Adding Files</w:t>
      </w:r>
    </w:p>
    <w:p w14:paraId="64D57B06" w14:textId="472F8372" w:rsidR="00C75C44" w:rsidRPr="00C75C44" w:rsidRDefault="00C75C44" w:rsidP="00C75C44">
      <w:pPr>
        <w:spacing w:after="240"/>
        <w:divId w:val="1453354881"/>
        <w:rPr>
          <w:rFonts w:eastAsia="Times New Roman"/>
        </w:rPr>
      </w:pPr>
      <w:r w:rsidRPr="00C75C44">
        <w:rPr>
          <w:rFonts w:eastAsia="Times New Roman"/>
        </w:rPr>
        <w:t xml:space="preserve">Continue adding to the package after the </w:t>
      </w:r>
      <w:r w:rsidR="007811B5">
        <w:rPr>
          <w:rFonts w:eastAsia="Times New Roman"/>
        </w:rPr>
        <w:t>request</w:t>
      </w:r>
      <w:r w:rsidR="007811B5" w:rsidRPr="00C75C44">
        <w:rPr>
          <w:rFonts w:eastAsia="Times New Roman"/>
        </w:rPr>
        <w:t xml:space="preserve"> </w:t>
      </w:r>
      <w:r w:rsidRPr="00C75C44">
        <w:rPr>
          <w:rFonts w:eastAsia="Times New Roman"/>
        </w:rPr>
        <w:t>is created.</w:t>
      </w:r>
    </w:p>
    <w:p w14:paraId="6CDD7589" w14:textId="77777777" w:rsidR="00C75C44" w:rsidRPr="00C75C44" w:rsidRDefault="00C75C44" w:rsidP="00C75C44">
      <w:pPr>
        <w:spacing w:after="0"/>
        <w:divId w:val="1453354881"/>
        <w:rPr>
          <w:rFonts w:eastAsia="Times New Roman"/>
          <w:b/>
        </w:rPr>
      </w:pPr>
      <w:r w:rsidRPr="00C75C44">
        <w:rPr>
          <w:rFonts w:eastAsia="Times New Roman"/>
          <w:b/>
        </w:rPr>
        <w:t>Versioning Files</w:t>
      </w:r>
    </w:p>
    <w:p w14:paraId="06F2F93E" w14:textId="11C1F588" w:rsidR="00C75C44" w:rsidRDefault="003568FE" w:rsidP="00C75C44">
      <w:pPr>
        <w:spacing w:after="240"/>
        <w:divId w:val="1453354881"/>
        <w:rPr>
          <w:rFonts w:eastAsia="Times New Roman"/>
        </w:rPr>
      </w:pPr>
      <w:r>
        <w:rPr>
          <w:rFonts w:eastAsia="Times New Roman"/>
        </w:rPr>
        <w:t>HDS</w:t>
      </w:r>
      <w:r w:rsidR="00C75C44" w:rsidRPr="00C75C44">
        <w:rPr>
          <w:rFonts w:eastAsia="Times New Roman"/>
        </w:rPr>
        <w:t xml:space="preserve"> automatically creates versions after specific actions are taken.</w:t>
      </w:r>
    </w:p>
    <w:p w14:paraId="5177BEA0" w14:textId="428345D6" w:rsidR="00CB4A0E" w:rsidRPr="00037D08" w:rsidRDefault="00CB4A0E" w:rsidP="00037D08">
      <w:pPr>
        <w:spacing w:after="0"/>
        <w:divId w:val="1453354881"/>
        <w:rPr>
          <w:rFonts w:eastAsia="Times New Roman"/>
          <w:b/>
        </w:rPr>
      </w:pPr>
      <w:r w:rsidRPr="00037D08">
        <w:rPr>
          <w:rFonts w:eastAsia="Times New Roman"/>
          <w:b/>
        </w:rPr>
        <w:t>Managing Request History and Notes</w:t>
      </w:r>
    </w:p>
    <w:p w14:paraId="411B092B" w14:textId="1376690A" w:rsidR="00CB4A0E" w:rsidRPr="00C75C44" w:rsidRDefault="00CB4A0E" w:rsidP="00C75C44">
      <w:pPr>
        <w:spacing w:after="240"/>
        <w:divId w:val="1453354881"/>
        <w:rPr>
          <w:rFonts w:eastAsia="Times New Roman"/>
        </w:rPr>
      </w:pPr>
      <w:r>
        <w:rPr>
          <w:rFonts w:eastAsia="Times New Roman"/>
        </w:rPr>
        <w:t xml:space="preserve">The system collects actions taken on each request. The system also stores notes with requests. </w:t>
      </w:r>
    </w:p>
    <w:p w14:paraId="3250655D" w14:textId="77777777" w:rsidR="00C75C44" w:rsidRPr="00C75C44" w:rsidRDefault="00C75C44" w:rsidP="00C75C44">
      <w:pPr>
        <w:spacing w:after="0"/>
        <w:divId w:val="1453354881"/>
        <w:rPr>
          <w:rFonts w:eastAsia="Times New Roman"/>
          <w:b/>
        </w:rPr>
      </w:pPr>
      <w:r w:rsidRPr="00C75C44">
        <w:rPr>
          <w:rFonts w:eastAsia="Times New Roman"/>
          <w:b/>
        </w:rPr>
        <w:t>Setting Document Preferences</w:t>
      </w:r>
    </w:p>
    <w:p w14:paraId="22D68FC6" w14:textId="58F50D6A" w:rsidR="00C75C44" w:rsidRPr="00C75C44" w:rsidRDefault="00C75C44" w:rsidP="00C75C44">
      <w:pPr>
        <w:divId w:val="1453354881"/>
        <w:rPr>
          <w:rFonts w:eastAsia="Times New Roman"/>
        </w:rPr>
      </w:pPr>
      <w:r w:rsidRPr="00C75C44">
        <w:rPr>
          <w:rFonts w:eastAsia="Times New Roman"/>
        </w:rPr>
        <w:t>You can customize the document review tools to your preference.</w:t>
      </w:r>
    </w:p>
    <w:p w14:paraId="1C5675B3" w14:textId="77777777" w:rsidR="00C75C44" w:rsidRPr="00C75C44" w:rsidRDefault="00C75C44" w:rsidP="00C75C44">
      <w:pPr>
        <w:spacing w:after="0"/>
        <w:divId w:val="1453354881"/>
        <w:rPr>
          <w:rFonts w:ascii="Arial" w:eastAsia="Times New Roman" w:hAnsi="Arial" w:cs="Arial"/>
          <w:b/>
          <w:bCs/>
          <w:color w:val="000000"/>
          <w:kern w:val="36"/>
          <w:sz w:val="48"/>
          <w:szCs w:val="48"/>
        </w:rPr>
      </w:pPr>
      <w:r w:rsidRPr="00C75C44">
        <w:rPr>
          <w:rFonts w:ascii="Arial" w:eastAsia="Times New Roman" w:hAnsi="Arial" w:cs="Arial"/>
          <w:color w:val="000000"/>
        </w:rPr>
        <w:br w:type="page"/>
      </w:r>
    </w:p>
    <w:p w14:paraId="616FF5FB" w14:textId="77777777" w:rsidR="00813132" w:rsidRPr="00C75C44" w:rsidRDefault="00813132" w:rsidP="00391D0C">
      <w:pPr>
        <w:pStyle w:val="Heading2"/>
        <w:divId w:val="1453354881"/>
      </w:pPr>
      <w:bookmarkStart w:id="206" w:name="_Toc457583152"/>
      <w:r w:rsidRPr="00C75C44">
        <w:t>View Package Documents</w:t>
      </w:r>
    </w:p>
    <w:p w14:paraId="1F3C8955" w14:textId="1BE5583E" w:rsidR="00813132" w:rsidRPr="00C75C44" w:rsidRDefault="00813132" w:rsidP="00813132">
      <w:pPr>
        <w:divId w:val="1453354881"/>
      </w:pPr>
      <w:r w:rsidRPr="00C75C44">
        <w:t xml:space="preserve">Every document (file) in the </w:t>
      </w:r>
      <w:r w:rsidR="007811B5">
        <w:t>request</w:t>
      </w:r>
      <w:r w:rsidR="007811B5" w:rsidRPr="00C75C44">
        <w:t xml:space="preserve"> </w:t>
      </w:r>
      <w:r w:rsidRPr="00C75C44">
        <w:t xml:space="preserve">is available for view.  The system creates a tab (numbered at top left above the displayed page) identifying each individual document in the </w:t>
      </w:r>
      <w:r w:rsidR="0079573E">
        <w:t>request</w:t>
      </w:r>
      <w:r w:rsidRPr="00C75C44">
        <w:t xml:space="preserve">: one Authorization document, one Abstract document, and individual </w:t>
      </w:r>
      <w:r>
        <w:t>C</w:t>
      </w:r>
      <w:r w:rsidRPr="00C75C44">
        <w:t>orrespondence documents.</w:t>
      </w:r>
    </w:p>
    <w:p w14:paraId="706D51FA" w14:textId="487714A5" w:rsidR="00813132" w:rsidRPr="00C75C44" w:rsidRDefault="00580F2E" w:rsidP="00813132">
      <w:pPr>
        <w:spacing w:after="360"/>
        <w:ind w:left="994"/>
        <w:divId w:val="1453354881"/>
      </w:pPr>
      <w:r>
        <w:rPr>
          <w:noProof/>
        </w:rPr>
        <w:drawing>
          <wp:inline distT="0" distB="0" distL="0" distR="0" wp14:anchorId="363E18E0" wp14:editId="61DB2A8C">
            <wp:extent cx="3941064" cy="2551176"/>
            <wp:effectExtent l="0" t="0" r="0" b="190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
                    <pic:cNvPicPr/>
                  </pic:nvPicPr>
                  <pic:blipFill>
                    <a:blip r:embed="rId149">
                      <a:extLst>
                        <a:ext uri="{28A0092B-C50C-407E-A947-70E740481C1C}">
                          <a14:useLocalDpi xmlns:a14="http://schemas.microsoft.com/office/drawing/2010/main" val="0"/>
                        </a:ext>
                      </a:extLst>
                    </a:blip>
                    <a:stretch>
                      <a:fillRect/>
                    </a:stretch>
                  </pic:blipFill>
                  <pic:spPr>
                    <a:xfrm>
                      <a:off x="0" y="0"/>
                      <a:ext cx="3941064" cy="2551176"/>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5"/>
        <w:gridCol w:w="6840"/>
      </w:tblGrid>
      <w:tr w:rsidR="00813132" w:rsidRPr="00C75C44" w14:paraId="03DF0BD7" w14:textId="77777777" w:rsidTr="00C241F4">
        <w:trPr>
          <w:divId w:val="1453354881"/>
        </w:trPr>
        <w:tc>
          <w:tcPr>
            <w:tcW w:w="1895" w:type="dxa"/>
          </w:tcPr>
          <w:p w14:paraId="2CEEC454" w14:textId="77777777" w:rsidR="00813132" w:rsidRPr="00C75C44" w:rsidRDefault="00813132" w:rsidP="00683F88">
            <w:pPr>
              <w:spacing w:after="360"/>
              <w:ind w:left="612" w:right="-283"/>
              <w:rPr>
                <w:b/>
                <w:color w:val="767171" w:themeColor="background2" w:themeShade="80"/>
              </w:rPr>
            </w:pPr>
            <w:r w:rsidRPr="00C75C44">
              <w:rPr>
                <w:b/>
                <w:color w:val="767171" w:themeColor="background2" w:themeShade="80"/>
              </w:rPr>
              <w:t>Numbered tabs</w:t>
            </w:r>
          </w:p>
        </w:tc>
        <w:tc>
          <w:tcPr>
            <w:tcW w:w="6840" w:type="dxa"/>
          </w:tcPr>
          <w:p w14:paraId="5EEEA28E" w14:textId="1B5FDAC8" w:rsidR="00813132" w:rsidRPr="002F1890" w:rsidRDefault="00813132" w:rsidP="00683F88">
            <w:pPr>
              <w:spacing w:after="360"/>
            </w:pPr>
            <w:r w:rsidRPr="002F1890">
              <w:t xml:space="preserve">The repository assigns a unique number to each document at the time it is saved.  These identifiers appear in the tabs above the page display space.  The system-generated numbers </w:t>
            </w:r>
            <w:r>
              <w:t>are</w:t>
            </w:r>
            <w:r w:rsidRPr="002F1890">
              <w:t xml:space="preserve"> not </w:t>
            </w:r>
            <w:r>
              <w:t xml:space="preserve">formally </w:t>
            </w:r>
            <w:r w:rsidRPr="002F1890">
              <w:t>associate</w:t>
            </w:r>
            <w:r>
              <w:t>d</w:t>
            </w:r>
            <w:r w:rsidRPr="002F1890">
              <w:t xml:space="preserve"> </w:t>
            </w:r>
            <w:r>
              <w:t>with</w:t>
            </w:r>
            <w:r w:rsidRPr="002F1890">
              <w:t xml:space="preserve"> the </w:t>
            </w:r>
            <w:r w:rsidR="0079573E">
              <w:t>request</w:t>
            </w:r>
            <w:r w:rsidRPr="002F1890">
              <w:t xml:space="preserve"> and they are not search-able. </w:t>
            </w:r>
          </w:p>
        </w:tc>
      </w:tr>
    </w:tbl>
    <w:p w14:paraId="10322854" w14:textId="47955F7D" w:rsidR="00C241F4" w:rsidRDefault="00C241F4" w:rsidP="00580F2E">
      <w:pPr>
        <w:spacing w:after="360"/>
        <w:ind w:left="2880" w:hanging="360"/>
        <w:divId w:val="1453354881"/>
      </w:pPr>
      <w:r>
        <w:rPr>
          <w:noProof/>
        </w:rPr>
        <w:drawing>
          <wp:anchor distT="0" distB="0" distL="114300" distR="114300" simplePos="0" relativeHeight="251703296" behindDoc="0" locked="0" layoutInCell="1" allowOverlap="1" wp14:anchorId="37B53E55" wp14:editId="4464F5D6">
            <wp:simplePos x="0" y="0"/>
            <wp:positionH relativeFrom="column">
              <wp:posOffset>1197078</wp:posOffset>
            </wp:positionH>
            <wp:positionV relativeFrom="paragraph">
              <wp:posOffset>150474</wp:posOffset>
            </wp:positionV>
            <wp:extent cx="237490" cy="225425"/>
            <wp:effectExtent l="0" t="0" r="0" b="3175"/>
            <wp:wrapNone/>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37490" cy="225425"/>
                    </a:xfrm>
                    <a:prstGeom prst="rect">
                      <a:avLst/>
                    </a:prstGeom>
                    <a:noFill/>
                  </pic:spPr>
                </pic:pic>
              </a:graphicData>
            </a:graphic>
            <wp14:sizeRelH relativeFrom="page">
              <wp14:pctWidth>0</wp14:pctWidth>
            </wp14:sizeRelH>
            <wp14:sizeRelV relativeFrom="page">
              <wp14:pctHeight>0</wp14:pctHeight>
            </wp14:sizeRelV>
          </wp:anchor>
        </w:drawing>
      </w:r>
      <w:r w:rsidRPr="00C75C44">
        <w:rPr>
          <w:rFonts w:eastAsia="Times New Roman"/>
          <w:noProof/>
        </w:rPr>
        <mc:AlternateContent>
          <mc:Choice Requires="wps">
            <w:drawing>
              <wp:inline distT="0" distB="0" distL="0" distR="0" wp14:anchorId="14B96ACD" wp14:editId="6C0FE4C3">
                <wp:extent cx="3999763" cy="768096"/>
                <wp:effectExtent l="0" t="0" r="0" b="13335"/>
                <wp:docPr id="471" name="Text Box 471"/>
                <wp:cNvGraphicFramePr/>
                <a:graphic xmlns:a="http://schemas.openxmlformats.org/drawingml/2006/main">
                  <a:graphicData uri="http://schemas.microsoft.com/office/word/2010/wordprocessingShape">
                    <wps:wsp>
                      <wps:cNvSpPr txBox="1"/>
                      <wps:spPr>
                        <a:xfrm>
                          <a:off x="0" y="0"/>
                          <a:ext cx="3999763" cy="768096"/>
                        </a:xfrm>
                        <a:prstGeom prst="rect">
                          <a:avLst/>
                        </a:prstGeom>
                        <a:noFill/>
                        <a:ln w="6350">
                          <a:noFill/>
                        </a:ln>
                        <a:effectLst/>
                      </wps:spPr>
                      <wps:txbx>
                        <w:txbxContent>
                          <w:p w14:paraId="11EE8509" w14:textId="015AA155" w:rsidR="003864C8" w:rsidRPr="00A00EFE" w:rsidRDefault="003864C8" w:rsidP="00580F2E">
                            <w:pPr>
                              <w:keepNext/>
                              <w:pBdr>
                                <w:bottom w:val="single" w:sz="6" w:space="8" w:color="009999"/>
                              </w:pBdr>
                              <w:spacing w:after="240"/>
                              <w:rPr>
                                <w:rFonts w:ascii="Arial" w:hAnsi="Arial" w:cs="Arial"/>
                                <w:sz w:val="20"/>
                                <w:szCs w:val="20"/>
                              </w:rPr>
                            </w:pPr>
                            <w:r>
                              <w:rPr>
                                <w:rFonts w:ascii="Arial" w:hAnsi="Arial" w:cs="Arial"/>
                                <w:sz w:val="20"/>
                                <w:szCs w:val="20"/>
                              </w:rPr>
                              <w:t>Every request has 1 Authorization document and 1 Abstract document. All added files append the original document. Each piece of Correspondence creates a separate document.</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a:graphicData>
                </a:graphic>
              </wp:inline>
            </w:drawing>
          </mc:Choice>
          <mc:Fallback>
            <w:pict>
              <v:shape w14:anchorId="14B96ACD" id="Text Box 471" o:spid="_x0000_s1046" type="#_x0000_t202" style="width:314.95pt;height: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" filled="f" stroked="f" strokeweight=".5pt">
                <v:textbox inset=",7.2pt,,0">
                  <w:txbxContent>
                    <w:p w14:paraId="11EE8509" w14:textId="015AA155" w:rsidR="003864C8" w:rsidRPr="00A00EFE" w:rsidRDefault="003864C8" w:rsidP="00580F2E">
                      <w:pPr>
                        <w:keepNext/>
                        <w:pBdr>
                          <w:bottom w:val="single" w:sz="6" w:space="8" w:color="009999"/>
                        </w:pBdr>
                        <w:spacing w:after="240"/>
                        <w:rPr>
                          <w:rFonts w:ascii="Arial" w:hAnsi="Arial" w:cs="Arial"/>
                          <w:sz w:val="20"/>
                          <w:szCs w:val="20"/>
                        </w:rPr>
                      </w:pPr>
                      <w:r>
                        <w:rPr>
                          <w:rFonts w:ascii="Arial" w:hAnsi="Arial" w:cs="Arial"/>
                          <w:sz w:val="20"/>
                          <w:szCs w:val="20"/>
                        </w:rPr>
                        <w:t>Every request has 1 Authorization document and 1 Abstract document. All added files append the original document. Each piece of Correspondence creates a separate document.</w:t>
                      </w:r>
                    </w:p>
                  </w:txbxContent>
                </v:textbox>
                <w10:anchorlock/>
              </v:shape>
            </w:pict>
          </mc:Fallback>
        </mc:AlternateContent>
      </w:r>
    </w:p>
    <w:p w14:paraId="1ED5D9F3" w14:textId="4758E028" w:rsidR="00813132" w:rsidRPr="00C75C44" w:rsidRDefault="00813132" w:rsidP="00813132">
      <w:pPr>
        <w:spacing w:after="360"/>
        <w:divId w:val="1453354881"/>
      </w:pPr>
      <w:r w:rsidRPr="00C75C44">
        <w:t xml:space="preserve">To view a file in the </w:t>
      </w:r>
      <w:r w:rsidR="00C241F4">
        <w:t>request</w:t>
      </w:r>
      <w:r w:rsidRPr="00C75C44">
        <w:t xml:space="preserve">, click the </w:t>
      </w:r>
      <w:r w:rsidR="00580F2E">
        <w:t xml:space="preserve">ID </w:t>
      </w:r>
      <w:r w:rsidRPr="00C75C44">
        <w:t>number tab.</w:t>
      </w:r>
    </w:p>
    <w:p w14:paraId="0D170484" w14:textId="77777777" w:rsidR="00813132" w:rsidRPr="00C75C44" w:rsidRDefault="00813132" w:rsidP="00391D0C">
      <w:pPr>
        <w:pStyle w:val="Heading3"/>
        <w:divId w:val="1453354881"/>
      </w:pPr>
      <w:r w:rsidRPr="00C75C44">
        <w:t>Document Viewer (Virtual Viewer)</w:t>
      </w:r>
    </w:p>
    <w:p w14:paraId="4714E923" w14:textId="43549848" w:rsidR="00813132" w:rsidRPr="00C75C44" w:rsidRDefault="00813132" w:rsidP="00813132">
      <w:pPr>
        <w:divId w:val="1453354881"/>
      </w:pPr>
      <w:r w:rsidRPr="00C75C44">
        <w:t xml:space="preserve">The Viewer opens the document, thumbnails of its pages, and document tools in a new </w:t>
      </w:r>
      <w:r>
        <w:t>window.</w:t>
      </w:r>
    </w:p>
    <w:p w14:paraId="0840AB80" w14:textId="379C2C88" w:rsidR="00813132" w:rsidRPr="00C75C44" w:rsidRDefault="00813132" w:rsidP="00813132">
      <w:pPr>
        <w:divId w:val="1453354881"/>
      </w:pPr>
      <w:r w:rsidRPr="00C75C44">
        <w:t xml:space="preserve">To view files in the document viewer, click the  </w:t>
      </w:r>
      <w:r w:rsidRPr="00C75C44">
        <w:rPr>
          <w:noProof/>
        </w:rPr>
        <w:drawing>
          <wp:inline distT="0" distB="0" distL="0" distR="0" wp14:anchorId="0909B37F" wp14:editId="58375945">
            <wp:extent cx="243861" cy="228620"/>
            <wp:effectExtent l="19050" t="19050" r="22860" b="190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151">
                      <a:extLst>
                        <a:ext uri="{28A0092B-C50C-407E-A947-70E740481C1C}">
                          <a14:useLocalDpi xmlns:a14="http://schemas.microsoft.com/office/drawing/2010/main" val="0"/>
                        </a:ext>
                      </a:extLst>
                    </a:blip>
                    <a:stretch>
                      <a:fillRect/>
                    </a:stretch>
                  </pic:blipFill>
                  <pic:spPr>
                    <a:xfrm>
                      <a:off x="0" y="0"/>
                      <a:ext cx="243861" cy="228620"/>
                    </a:xfrm>
                    <a:prstGeom prst="rect">
                      <a:avLst/>
                    </a:prstGeom>
                    <a:ln>
                      <a:solidFill>
                        <a:srgbClr val="009999"/>
                      </a:solidFill>
                    </a:ln>
                  </pic:spPr>
                </pic:pic>
              </a:graphicData>
            </a:graphic>
          </wp:inline>
        </w:drawing>
      </w:r>
      <w:r w:rsidRPr="00C75C44">
        <w:t xml:space="preserve">  viewer icon.  (The button is at far top-right on the </w:t>
      </w:r>
      <w:r w:rsidR="00580F2E">
        <w:t>Request</w:t>
      </w:r>
      <w:r w:rsidR="00580F2E" w:rsidRPr="00C75C44">
        <w:t xml:space="preserve"> </w:t>
      </w:r>
      <w:r w:rsidRPr="00C75C44">
        <w:t xml:space="preserve">page, below the </w:t>
      </w:r>
      <w:r w:rsidRPr="00C75C44">
        <w:rPr>
          <w:b/>
          <w:i/>
        </w:rPr>
        <w:t>Search</w:t>
      </w:r>
      <w:r w:rsidRPr="00C75C44">
        <w:t xml:space="preserve"> box.) </w:t>
      </w:r>
    </w:p>
    <w:p w14:paraId="3400016D" w14:textId="77777777" w:rsidR="00813132" w:rsidRPr="00C75C44" w:rsidRDefault="00813132" w:rsidP="00813132">
      <w:pPr>
        <w:spacing w:after="480"/>
        <w:ind w:left="806"/>
        <w:divId w:val="1453354881"/>
      </w:pPr>
      <w:r w:rsidRPr="00C75C44">
        <w:rPr>
          <w:noProof/>
        </w:rPr>
        <w:drawing>
          <wp:inline distT="0" distB="0" distL="0" distR="0" wp14:anchorId="7CA196A4" wp14:editId="5E1D056A">
            <wp:extent cx="4618120" cy="2049958"/>
            <wp:effectExtent l="0" t="0" r="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152">
                      <a:extLst>
                        <a:ext uri="{28A0092B-C50C-407E-A947-70E740481C1C}">
                          <a14:useLocalDpi xmlns:a14="http://schemas.microsoft.com/office/drawing/2010/main" val="0"/>
                        </a:ext>
                      </a:extLst>
                    </a:blip>
                    <a:stretch>
                      <a:fillRect/>
                    </a:stretch>
                  </pic:blipFill>
                  <pic:spPr>
                    <a:xfrm>
                      <a:off x="0" y="0"/>
                      <a:ext cx="4618120" cy="2049958"/>
                    </a:xfrm>
                    <a:prstGeom prst="rect">
                      <a:avLst/>
                    </a:prstGeom>
                  </pic:spPr>
                </pic:pic>
              </a:graphicData>
            </a:graphic>
          </wp:inline>
        </w:drawing>
      </w:r>
    </w:p>
    <w:p w14:paraId="7F4387B6" w14:textId="77777777" w:rsidR="00813132" w:rsidRPr="00C75C44" w:rsidRDefault="00813132" w:rsidP="00813132">
      <w:pPr>
        <w:keepNext/>
        <w:spacing w:after="0"/>
        <w:divId w:val="1453354881"/>
        <w:rPr>
          <w:b/>
          <w:i/>
          <w:color w:val="767171" w:themeColor="background2" w:themeShade="80"/>
        </w:rPr>
      </w:pPr>
      <w:r w:rsidRPr="00C75C44">
        <w:rPr>
          <w:b/>
          <w:i/>
          <w:color w:val="767171" w:themeColor="background2" w:themeShade="80"/>
        </w:rPr>
        <w:t>Narrow the number of package documents in view</w:t>
      </w:r>
    </w:p>
    <w:p w14:paraId="72291A73" w14:textId="7D653A9D" w:rsidR="00021626" w:rsidRDefault="00813132" w:rsidP="00813132">
      <w:pPr>
        <w:spacing w:after="240"/>
        <w:divId w:val="1453354881"/>
      </w:pPr>
      <w:r w:rsidRPr="00C75C44">
        <w:t xml:space="preserve">By default, all documents in the </w:t>
      </w:r>
      <w:r w:rsidR="0079573E">
        <w:t>request</w:t>
      </w:r>
      <w:r w:rsidRPr="00C75C44">
        <w:t xml:space="preserve"> are available for viewing.  </w:t>
      </w:r>
    </w:p>
    <w:p w14:paraId="5CBA5E81" w14:textId="2DE89840" w:rsidR="00813132" w:rsidRPr="00C75C44" w:rsidRDefault="00813132" w:rsidP="00021626">
      <w:pPr>
        <w:pStyle w:val="ListParagraph"/>
        <w:numPr>
          <w:ilvl w:val="0"/>
          <w:numId w:val="86"/>
        </w:numPr>
        <w:spacing w:after="240"/>
        <w:divId w:val="1453354881"/>
      </w:pPr>
      <w:r w:rsidRPr="00C75C44">
        <w:t xml:space="preserve">Click the </w:t>
      </w:r>
      <w:r w:rsidRPr="00021626">
        <w:rPr>
          <w:b/>
          <w:i/>
        </w:rPr>
        <w:t>Documents</w:t>
      </w:r>
      <w:r w:rsidRPr="00C75C44">
        <w:t xml:space="preserve"> tab in the details frame.  </w:t>
      </w:r>
      <w:r w:rsidR="004F4EBA">
        <w:t>Notice that a</w:t>
      </w:r>
      <w:r w:rsidRPr="00C75C44">
        <w:t xml:space="preserve">ll documents are </w:t>
      </w:r>
      <w:r w:rsidR="004F4EBA">
        <w:t xml:space="preserve">automatically </w:t>
      </w:r>
      <w:r w:rsidRPr="00C75C44">
        <w:t xml:space="preserve">selected (check marked). </w:t>
      </w:r>
    </w:p>
    <w:p w14:paraId="48C19CE2" w14:textId="2F8697BD" w:rsidR="00813132" w:rsidRDefault="00713634" w:rsidP="00813132">
      <w:pPr>
        <w:spacing w:after="480"/>
        <w:ind w:left="1267"/>
        <w:divId w:val="1453354881"/>
      </w:pPr>
      <w:r>
        <w:rPr>
          <w:noProof/>
        </w:rPr>
        <w:drawing>
          <wp:inline distT="0" distB="0" distL="0" distR="0" wp14:anchorId="24F273DD" wp14:editId="6061C5B1">
            <wp:extent cx="3694176" cy="4261104"/>
            <wp:effectExtent l="0" t="0" r="1905" b="635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
                    <pic:cNvPicPr/>
                  </pic:nvPicPr>
                  <pic:blipFill>
                    <a:blip r:embed="rId153">
                      <a:extLst>
                        <a:ext uri="{28A0092B-C50C-407E-A947-70E740481C1C}">
                          <a14:useLocalDpi xmlns:a14="http://schemas.microsoft.com/office/drawing/2010/main" val="0"/>
                        </a:ext>
                      </a:extLst>
                    </a:blip>
                    <a:stretch>
                      <a:fillRect/>
                    </a:stretch>
                  </pic:blipFill>
                  <pic:spPr>
                    <a:xfrm>
                      <a:off x="0" y="0"/>
                      <a:ext cx="3694176" cy="4261104"/>
                    </a:xfrm>
                    <a:prstGeom prst="rect">
                      <a:avLst/>
                    </a:prstGeom>
                  </pic:spPr>
                </pic:pic>
              </a:graphicData>
            </a:graphic>
          </wp:inline>
        </w:drawing>
      </w:r>
    </w:p>
    <w:p w14:paraId="3CCB4080" w14:textId="77777777" w:rsidR="00021626" w:rsidRDefault="00021626" w:rsidP="00021626">
      <w:pPr>
        <w:pStyle w:val="ListParagraph"/>
        <w:keepNext/>
        <w:numPr>
          <w:ilvl w:val="0"/>
          <w:numId w:val="86"/>
        </w:numPr>
        <w:spacing w:after="240"/>
        <w:divId w:val="1453354881"/>
      </w:pPr>
      <w:r w:rsidRPr="00C75C44">
        <w:t xml:space="preserve">Click each file to un-check it, leaving only the file you want to view. </w:t>
      </w:r>
    </w:p>
    <w:p w14:paraId="4C1F6A76" w14:textId="089ED03E" w:rsidR="004F269C" w:rsidRDefault="004F269C" w:rsidP="004F269C">
      <w:pPr>
        <w:pStyle w:val="Heading2"/>
        <w:divId w:val="1453354881"/>
      </w:pPr>
      <w:r>
        <w:t>Work with Pages</w:t>
      </w:r>
    </w:p>
    <w:p w14:paraId="4FA77D84" w14:textId="1F25EA54" w:rsidR="003E1F88" w:rsidRPr="00CC6213" w:rsidRDefault="008B475D" w:rsidP="00EE78A4">
      <w:pPr>
        <w:divId w:val="1453354881"/>
      </w:pPr>
      <w:r>
        <w:t xml:space="preserve">This section provides tips about navigating request pages and </w:t>
      </w:r>
      <w:r w:rsidR="00000D09">
        <w:t>acting</w:t>
      </w:r>
      <w:r>
        <w:t xml:space="preserve"> on page content.</w:t>
      </w:r>
    </w:p>
    <w:p w14:paraId="1128D9B4" w14:textId="511F3465" w:rsidR="003E1F88" w:rsidRDefault="003E1F88" w:rsidP="00EE78A4">
      <w:pPr>
        <w:pStyle w:val="Heading3"/>
        <w:divId w:val="1453354881"/>
      </w:pPr>
      <w:r>
        <w:t>Shortcut keys</w:t>
      </w:r>
    </w:p>
    <w:p w14:paraId="3529DD29" w14:textId="38A5D21A" w:rsidR="003E1F88" w:rsidRDefault="00A7084A" w:rsidP="007876BD">
      <w:pPr>
        <w:spacing w:after="240"/>
        <w:divId w:val="1453354881"/>
      </w:pPr>
      <w:r w:rsidRPr="00A7084A">
        <w:t xml:space="preserve">When </w:t>
      </w:r>
      <w:r>
        <w:t xml:space="preserve">a request </w:t>
      </w:r>
      <w:r w:rsidR="008E24E9">
        <w:t xml:space="preserve">is open </w:t>
      </w:r>
      <w:r>
        <w:t xml:space="preserve">on the screen, </w:t>
      </w:r>
      <w:r w:rsidRPr="00A7084A">
        <w:t xml:space="preserve">you </w:t>
      </w:r>
      <w:r>
        <w:t xml:space="preserve">can </w:t>
      </w:r>
      <w:r w:rsidR="008E24E9">
        <w:t>move</w:t>
      </w:r>
      <w:r w:rsidRPr="00A7084A">
        <w:t xml:space="preserve"> through the form without using the mouse.</w:t>
      </w:r>
      <w:r>
        <w:t xml:space="preserve"> </w:t>
      </w:r>
      <w:r w:rsidR="008E24E9">
        <w:t xml:space="preserve"> Like Microsoft Windows, </w:t>
      </w:r>
      <w:r w:rsidR="003568FE">
        <w:t>HDS</w:t>
      </w:r>
      <w:r w:rsidR="008E24E9">
        <w:t xml:space="preserve"> identifies the keyboard shortcuts by an </w:t>
      </w:r>
      <w:r w:rsidR="008E24E9" w:rsidRPr="00110740">
        <w:rPr>
          <w:u w:val="single"/>
        </w:rPr>
        <w:t>underlined</w:t>
      </w:r>
      <w:r w:rsidR="008E24E9">
        <w:t xml:space="preserve"> alphabetical letter in the label. </w:t>
      </w:r>
      <w:r w:rsidR="00110740">
        <w:t>The example below is the set of detail tab</w:t>
      </w:r>
      <w:r w:rsidR="00CB4A0E">
        <w:t>s</w:t>
      </w:r>
      <w:r w:rsidR="00110740">
        <w:t xml:space="preserve"> in the Create Request page. </w:t>
      </w:r>
      <w:r w:rsidR="008E24E9">
        <w:t xml:space="preserve">  </w:t>
      </w:r>
    </w:p>
    <w:p w14:paraId="09319EEB" w14:textId="3935EBF2" w:rsidR="00000D09" w:rsidRDefault="00000D09" w:rsidP="00BA78CA">
      <w:pPr>
        <w:pStyle w:val="Heading4"/>
        <w:divId w:val="1453354881"/>
      </w:pPr>
      <w:r>
        <w:t>Document detail tabs</w:t>
      </w:r>
    </w:p>
    <w:p w14:paraId="7533F6E5" w14:textId="1DABD542" w:rsidR="00AC4AF7" w:rsidRDefault="009B1172" w:rsidP="007876BD">
      <w:pPr>
        <w:spacing w:after="240"/>
        <w:divId w:val="1453354881"/>
      </w:pPr>
      <w:r>
        <w:rPr>
          <w:noProof/>
        </w:rPr>
        <w:drawing>
          <wp:inline distT="0" distB="0" distL="0" distR="0" wp14:anchorId="6420FDC5" wp14:editId="138A7E6C">
            <wp:extent cx="3913632" cy="338328"/>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
                    <pic:cNvPicPr/>
                  </pic:nvPicPr>
                  <pic:blipFill>
                    <a:blip r:embed="rId154">
                      <a:extLst>
                        <a:ext uri="{28A0092B-C50C-407E-A947-70E740481C1C}">
                          <a14:useLocalDpi xmlns:a14="http://schemas.microsoft.com/office/drawing/2010/main" val="0"/>
                        </a:ext>
                      </a:extLst>
                    </a:blip>
                    <a:stretch>
                      <a:fillRect/>
                    </a:stretch>
                  </pic:blipFill>
                  <pic:spPr>
                    <a:xfrm>
                      <a:off x="0" y="0"/>
                      <a:ext cx="3913632" cy="338328"/>
                    </a:xfrm>
                    <a:prstGeom prst="rect">
                      <a:avLst/>
                    </a:prstGeom>
                  </pic:spPr>
                </pic:pic>
              </a:graphicData>
            </a:graphic>
          </wp:inline>
        </w:drawing>
      </w:r>
    </w:p>
    <w:p w14:paraId="7835F552" w14:textId="3603CEBE" w:rsidR="00AC4AF7" w:rsidRDefault="007876BD" w:rsidP="007876BD">
      <w:pPr>
        <w:spacing w:after="240"/>
        <w:divId w:val="1453354881"/>
      </w:pPr>
      <w:r>
        <w:t>M</w:t>
      </w:r>
      <w:r w:rsidR="00110740">
        <w:t>ove between tabs and tasks</w:t>
      </w:r>
      <w:r w:rsidR="009B1172">
        <w:t xml:space="preserve"> </w:t>
      </w:r>
      <w:r>
        <w:t xml:space="preserve">by </w:t>
      </w:r>
      <w:r w:rsidR="009B1172">
        <w:t>press</w:t>
      </w:r>
      <w:r>
        <w:t>ing</w:t>
      </w:r>
      <w:r w:rsidR="009B1172">
        <w:t xml:space="preserve"> the</w:t>
      </w:r>
      <w:r>
        <w:t>se keys.</w:t>
      </w:r>
    </w:p>
    <w:tbl>
      <w:tblPr>
        <w:tblStyle w:val="TableGrid"/>
        <w:tblW w:w="0" w:type="auto"/>
        <w:tblLook w:val="04A0" w:firstRow="1" w:lastRow="0" w:firstColumn="1" w:lastColumn="0" w:noHBand="0" w:noVBand="1"/>
      </w:tblPr>
      <w:tblGrid>
        <w:gridCol w:w="3865"/>
        <w:gridCol w:w="2340"/>
      </w:tblGrid>
      <w:tr w:rsidR="00110740" w14:paraId="49C20860" w14:textId="77777777" w:rsidTr="007876BD">
        <w:trPr>
          <w:divId w:val="1453354881"/>
        </w:trPr>
        <w:tc>
          <w:tcPr>
            <w:tcW w:w="3865" w:type="dxa"/>
          </w:tcPr>
          <w:p w14:paraId="770B95D3" w14:textId="0A39C5DE" w:rsidR="00110740" w:rsidRDefault="00110740" w:rsidP="00CB4A0E">
            <w:pPr>
              <w:spacing w:before="60"/>
            </w:pPr>
            <w:r w:rsidRPr="00110740">
              <w:t>Details tab</w:t>
            </w:r>
          </w:p>
        </w:tc>
        <w:tc>
          <w:tcPr>
            <w:tcW w:w="2340" w:type="dxa"/>
          </w:tcPr>
          <w:p w14:paraId="127FBEA9" w14:textId="1537E86E" w:rsidR="00110740" w:rsidRDefault="00110740" w:rsidP="00CB4A0E">
            <w:pPr>
              <w:spacing w:before="60"/>
            </w:pPr>
            <w:r w:rsidRPr="00110740">
              <w:t>ALT+L</w:t>
            </w:r>
          </w:p>
        </w:tc>
      </w:tr>
      <w:tr w:rsidR="00110740" w14:paraId="2AEFE7CB" w14:textId="77777777" w:rsidTr="007876BD">
        <w:trPr>
          <w:divId w:val="1453354881"/>
        </w:trPr>
        <w:tc>
          <w:tcPr>
            <w:tcW w:w="3865" w:type="dxa"/>
          </w:tcPr>
          <w:p w14:paraId="33C82072" w14:textId="4A01361E" w:rsidR="00110740" w:rsidRDefault="00110740" w:rsidP="00CB4A0E">
            <w:pPr>
              <w:spacing w:before="60"/>
            </w:pPr>
            <w:r w:rsidRPr="00110740">
              <w:t>Shipping and Billing</w:t>
            </w:r>
            <w:r>
              <w:t xml:space="preserve"> tab</w:t>
            </w:r>
          </w:p>
        </w:tc>
        <w:tc>
          <w:tcPr>
            <w:tcW w:w="2340" w:type="dxa"/>
          </w:tcPr>
          <w:p w14:paraId="1F917987" w14:textId="728B9DD2" w:rsidR="00110740" w:rsidRDefault="00110740" w:rsidP="00CB4A0E">
            <w:pPr>
              <w:spacing w:before="60"/>
            </w:pPr>
            <w:r w:rsidRPr="00110740">
              <w:t>ALT+S</w:t>
            </w:r>
          </w:p>
        </w:tc>
      </w:tr>
      <w:tr w:rsidR="00110740" w14:paraId="153970C2" w14:textId="77777777" w:rsidTr="007876BD">
        <w:trPr>
          <w:divId w:val="1453354881"/>
        </w:trPr>
        <w:tc>
          <w:tcPr>
            <w:tcW w:w="3865" w:type="dxa"/>
          </w:tcPr>
          <w:p w14:paraId="509C0F9E" w14:textId="0C26609F" w:rsidR="00110740" w:rsidRDefault="00110740" w:rsidP="00CB4A0E">
            <w:pPr>
              <w:spacing w:before="60"/>
            </w:pPr>
            <w:r w:rsidRPr="00110740">
              <w:t>Request Information</w:t>
            </w:r>
            <w:r>
              <w:t xml:space="preserve"> tab</w:t>
            </w:r>
          </w:p>
        </w:tc>
        <w:tc>
          <w:tcPr>
            <w:tcW w:w="2340" w:type="dxa"/>
          </w:tcPr>
          <w:p w14:paraId="0E0FF512" w14:textId="261AB668" w:rsidR="00110740" w:rsidRDefault="00110740" w:rsidP="00CB4A0E">
            <w:pPr>
              <w:spacing w:before="60"/>
            </w:pPr>
            <w:r w:rsidRPr="00110740">
              <w:t>ALT+R</w:t>
            </w:r>
          </w:p>
        </w:tc>
      </w:tr>
      <w:tr w:rsidR="00110740" w14:paraId="21570BB8" w14:textId="77777777" w:rsidTr="007876BD">
        <w:trPr>
          <w:divId w:val="1453354881"/>
        </w:trPr>
        <w:tc>
          <w:tcPr>
            <w:tcW w:w="3865" w:type="dxa"/>
          </w:tcPr>
          <w:p w14:paraId="7EB8E16B" w14:textId="08F446E5" w:rsidR="00110740" w:rsidRPr="00110740" w:rsidRDefault="00110740" w:rsidP="00CB4A0E">
            <w:pPr>
              <w:spacing w:before="60"/>
            </w:pPr>
            <w:r w:rsidRPr="00110740">
              <w:t>Documents</w:t>
            </w:r>
            <w:r>
              <w:t xml:space="preserve"> tab</w:t>
            </w:r>
          </w:p>
        </w:tc>
        <w:tc>
          <w:tcPr>
            <w:tcW w:w="2340" w:type="dxa"/>
          </w:tcPr>
          <w:p w14:paraId="15ACCD92" w14:textId="6DA579CE" w:rsidR="00110740" w:rsidRPr="00110740" w:rsidRDefault="00110740" w:rsidP="00CB4A0E">
            <w:pPr>
              <w:spacing w:before="60"/>
            </w:pPr>
            <w:r w:rsidRPr="00110740">
              <w:t>ALT+T</w:t>
            </w:r>
          </w:p>
        </w:tc>
      </w:tr>
    </w:tbl>
    <w:p w14:paraId="4B8D4A1D" w14:textId="00BBA1A9" w:rsidR="00000D09" w:rsidRDefault="00000D09">
      <w:pPr>
        <w:divId w:val="1453354881"/>
      </w:pPr>
    </w:p>
    <w:p w14:paraId="36A394FB" w14:textId="0B70DC0C" w:rsidR="00110740" w:rsidRDefault="00E76C19" w:rsidP="00BA78CA">
      <w:pPr>
        <w:pStyle w:val="Heading4"/>
        <w:divId w:val="1453354881"/>
      </w:pPr>
      <w:r>
        <w:t>Document view and navigation</w:t>
      </w:r>
    </w:p>
    <w:p w14:paraId="5A428A6A" w14:textId="09B8B4D8" w:rsidR="00000D09" w:rsidRDefault="00000D09" w:rsidP="004F269C">
      <w:pPr>
        <w:divId w:val="1453354881"/>
      </w:pPr>
      <w:r w:rsidRPr="00BA78CA">
        <w:t xml:space="preserve">Press keys Ctrl + / </w:t>
      </w:r>
      <w:r>
        <w:t>to see the list of keyboard shortcuts</w:t>
      </w:r>
      <w:r w:rsidR="00E76C19">
        <w:t>, like the example below</w:t>
      </w:r>
      <w:r>
        <w:t>.</w:t>
      </w:r>
    </w:p>
    <w:p w14:paraId="4D9DDD37" w14:textId="58851364" w:rsidR="00420BCC" w:rsidRDefault="00420BCC" w:rsidP="00BA78CA">
      <w:pPr>
        <w:jc w:val="center"/>
        <w:divId w:val="1453354881"/>
      </w:pPr>
      <w:r>
        <w:rPr>
          <w:noProof/>
        </w:rPr>
        <w:drawing>
          <wp:inline distT="0" distB="0" distL="0" distR="0" wp14:anchorId="0445B681" wp14:editId="0F804365">
            <wp:extent cx="4334256" cy="2770632"/>
            <wp:effectExtent l="19050" t="19050" r="28575" b="1079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
                    <pic:cNvPicPr/>
                  </pic:nvPicPr>
                  <pic:blipFill>
                    <a:blip r:embed="rId155">
                      <a:extLst>
                        <a:ext uri="{28A0092B-C50C-407E-A947-70E740481C1C}">
                          <a14:useLocalDpi xmlns:a14="http://schemas.microsoft.com/office/drawing/2010/main" val="0"/>
                        </a:ext>
                      </a:extLst>
                    </a:blip>
                    <a:stretch>
                      <a:fillRect/>
                    </a:stretch>
                  </pic:blipFill>
                  <pic:spPr>
                    <a:xfrm>
                      <a:off x="0" y="0"/>
                      <a:ext cx="4334256" cy="2770632"/>
                    </a:xfrm>
                    <a:prstGeom prst="rect">
                      <a:avLst/>
                    </a:prstGeom>
                    <a:ln>
                      <a:solidFill>
                        <a:schemeClr val="tx1"/>
                      </a:solidFill>
                    </a:ln>
                  </pic:spPr>
                </pic:pic>
              </a:graphicData>
            </a:graphic>
          </wp:inline>
        </w:drawing>
      </w:r>
    </w:p>
    <w:p w14:paraId="01EA2EB3" w14:textId="77777777" w:rsidR="00E76C19" w:rsidRDefault="00E76C19" w:rsidP="00BA78CA">
      <w:pPr>
        <w:pStyle w:val="Heading4"/>
        <w:divId w:val="1453354881"/>
      </w:pPr>
      <w:r>
        <w:t>Page actions</w:t>
      </w:r>
    </w:p>
    <w:p w14:paraId="26781540" w14:textId="5607BCFE" w:rsidR="004F269C" w:rsidRDefault="004F269C" w:rsidP="004F269C">
      <w:pPr>
        <w:divId w:val="1453354881"/>
      </w:pPr>
      <w:r>
        <w:t xml:space="preserve">The menu below shows the options available for use </w:t>
      </w:r>
      <w:r w:rsidR="00D27971">
        <w:t>in</w:t>
      </w:r>
      <w:r>
        <w:t xml:space="preserve"> pages.</w:t>
      </w:r>
    </w:p>
    <w:p w14:paraId="60F94152" w14:textId="77777777" w:rsidR="001C22C7" w:rsidRDefault="001C22C7" w:rsidP="001C22C7">
      <w:pPr>
        <w:pStyle w:val="ListParagraph"/>
        <w:numPr>
          <w:ilvl w:val="0"/>
          <w:numId w:val="87"/>
        </w:numPr>
        <w:divId w:val="1453354881"/>
      </w:pPr>
      <w:r>
        <w:t xml:space="preserve">To open the menu, right-click the page in the thumbnails list.  </w:t>
      </w:r>
    </w:p>
    <w:p w14:paraId="67D41083" w14:textId="05193C1C" w:rsidR="004F269C" w:rsidRDefault="00AC08E9" w:rsidP="00EE78A4">
      <w:pPr>
        <w:spacing w:after="240"/>
        <w:ind w:left="720"/>
        <w:divId w:val="1453354881"/>
      </w:pPr>
      <w:r>
        <w:rPr>
          <w:noProof/>
        </w:rPr>
        <w:drawing>
          <wp:inline distT="0" distB="0" distL="0" distR="0" wp14:anchorId="3423C1E8" wp14:editId="1C600A62">
            <wp:extent cx="746825" cy="1889924"/>
            <wp:effectExtent l="19050" t="19050" r="15240" b="152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
                    <pic:cNvPicPr/>
                  </pic:nvPicPr>
                  <pic:blipFill>
                    <a:blip r:embed="rId156">
                      <a:extLst>
                        <a:ext uri="{28A0092B-C50C-407E-A947-70E740481C1C}">
                          <a14:useLocalDpi xmlns:a14="http://schemas.microsoft.com/office/drawing/2010/main" val="0"/>
                        </a:ext>
                      </a:extLst>
                    </a:blip>
                    <a:stretch>
                      <a:fillRect/>
                    </a:stretch>
                  </pic:blipFill>
                  <pic:spPr>
                    <a:xfrm>
                      <a:off x="0" y="0"/>
                      <a:ext cx="746825" cy="1889924"/>
                    </a:xfrm>
                    <a:prstGeom prst="rect">
                      <a:avLst/>
                    </a:prstGeom>
                    <a:ln>
                      <a:solidFill>
                        <a:schemeClr val="tx1"/>
                      </a:solidFill>
                    </a:ln>
                  </pic:spPr>
                </pic:pic>
              </a:graphicData>
            </a:graphic>
          </wp:inline>
        </w:drawing>
      </w:r>
    </w:p>
    <w:p w14:paraId="53140C3A" w14:textId="6DAA80D3" w:rsidR="004F269C" w:rsidRDefault="004F269C" w:rsidP="00BA78CA">
      <w:pPr>
        <w:ind w:left="720"/>
        <w:divId w:val="1453354881"/>
      </w:pPr>
      <w:r>
        <w:t xml:space="preserve">These functions are standard </w:t>
      </w:r>
      <w:r w:rsidR="00AC08E9">
        <w:t xml:space="preserve">editing options. For use in </w:t>
      </w:r>
      <w:r w:rsidR="00713634">
        <w:t>requests</w:t>
      </w:r>
      <w:r w:rsidR="00AC08E9">
        <w:t xml:space="preserve">, the actions apply to pages, not to </w:t>
      </w:r>
      <w:r w:rsidR="00D27971">
        <w:t>the</w:t>
      </w:r>
      <w:r w:rsidR="00AC08E9">
        <w:t xml:space="preserve"> content</w:t>
      </w:r>
      <w:r w:rsidR="00D27971">
        <w:t xml:space="preserve"> of pages</w:t>
      </w:r>
      <w:r w:rsidR="00AC08E9">
        <w:t>.</w:t>
      </w:r>
    </w:p>
    <w:p w14:paraId="122AEF5D" w14:textId="77777777" w:rsidR="00D27971" w:rsidRDefault="00AC08E9" w:rsidP="005F4849">
      <w:pPr>
        <w:pStyle w:val="Heading3"/>
        <w:divId w:val="1453354881"/>
      </w:pPr>
      <w:r>
        <w:t>Actions affecting page count</w:t>
      </w:r>
    </w:p>
    <w:p w14:paraId="01C588AE" w14:textId="4C7A0982" w:rsidR="00AC08E9" w:rsidRDefault="00D27971" w:rsidP="004F269C">
      <w:pPr>
        <w:divId w:val="1453354881"/>
      </w:pPr>
      <w:r>
        <w:t xml:space="preserve">Actions such as </w:t>
      </w:r>
      <w:r w:rsidR="00AC08E9" w:rsidRPr="00D27971">
        <w:rPr>
          <w:i/>
        </w:rPr>
        <w:t>delete</w:t>
      </w:r>
      <w:r w:rsidR="00AC08E9">
        <w:t xml:space="preserve">, </w:t>
      </w:r>
      <w:r w:rsidR="00AC08E9" w:rsidRPr="00D27971">
        <w:rPr>
          <w:i/>
        </w:rPr>
        <w:t>copy to new document</w:t>
      </w:r>
      <w:r w:rsidR="00AC08E9">
        <w:t xml:space="preserve">, </w:t>
      </w:r>
      <w:r w:rsidR="00A96011">
        <w:t xml:space="preserve">and </w:t>
      </w:r>
      <w:r w:rsidR="00AC08E9" w:rsidRPr="00D27971">
        <w:rPr>
          <w:i/>
        </w:rPr>
        <w:t>cut to a new document</w:t>
      </w:r>
      <w:r>
        <w:t xml:space="preserve"> </w:t>
      </w:r>
      <w:r w:rsidR="00AC08E9">
        <w:t>create a new version</w:t>
      </w:r>
      <w:r>
        <w:t xml:space="preserve"> of one or more documents</w:t>
      </w:r>
      <w:r w:rsidR="00AC08E9">
        <w:t>.</w:t>
      </w:r>
      <w:r>
        <w:t xml:space="preserve">  (See the section </w:t>
      </w:r>
      <w:r w:rsidRPr="00D27971">
        <w:rPr>
          <w:b/>
          <w:i/>
        </w:rPr>
        <w:t>Create File Versions</w:t>
      </w:r>
      <w:r>
        <w:t xml:space="preserve"> later in this chapter.)</w:t>
      </w:r>
    </w:p>
    <w:p w14:paraId="5B2B8F56" w14:textId="3126BB66" w:rsidR="005F4849" w:rsidRDefault="005F4849" w:rsidP="005F4849">
      <w:pPr>
        <w:pStyle w:val="Heading3"/>
        <w:divId w:val="1453354881"/>
      </w:pPr>
      <w:r>
        <w:t>Delete Page</w:t>
      </w:r>
    </w:p>
    <w:p w14:paraId="23F6E4E8" w14:textId="7C7B5C53" w:rsidR="003D7691" w:rsidRDefault="005F4849" w:rsidP="004F269C">
      <w:pPr>
        <w:divId w:val="1453354881"/>
      </w:pPr>
      <w:r>
        <w:t xml:space="preserve">To </w:t>
      </w:r>
      <w:r w:rsidR="003D7691">
        <w:t xml:space="preserve">delete, select a page (or more than one by </w:t>
      </w:r>
      <w:r w:rsidR="00B26A90">
        <w:t xml:space="preserve">holding </w:t>
      </w:r>
      <w:r w:rsidR="003D7691" w:rsidRPr="00BA78CA">
        <w:rPr>
          <w:b/>
          <w:i/>
        </w:rPr>
        <w:t>Ctrl</w:t>
      </w:r>
      <w:r w:rsidR="003D7691">
        <w:t xml:space="preserve">) </w:t>
      </w:r>
      <w:r w:rsidR="006F1923">
        <w:t xml:space="preserve">from the thumbnails frame </w:t>
      </w:r>
      <w:r w:rsidR="003D7691">
        <w:t xml:space="preserve">and click the </w:t>
      </w:r>
      <w:r w:rsidR="003D7691" w:rsidRPr="00C75C9E">
        <w:rPr>
          <w:b/>
        </w:rPr>
        <w:t>Delete</w:t>
      </w:r>
      <w:r w:rsidR="003D7691">
        <w:t xml:space="preserve"> key. </w:t>
      </w:r>
      <w:r w:rsidR="00E76C19">
        <w:t xml:space="preserve"> </w:t>
      </w:r>
      <w:r w:rsidR="006F1923">
        <w:t xml:space="preserve">The </w:t>
      </w:r>
      <w:r w:rsidR="006F1923" w:rsidRPr="00B26A90">
        <w:rPr>
          <w:b/>
        </w:rPr>
        <w:t xml:space="preserve">Delete Pages </w:t>
      </w:r>
      <w:r w:rsidR="006F1923">
        <w:t>dialog box opens.</w:t>
      </w:r>
    </w:p>
    <w:p w14:paraId="37181581" w14:textId="2B24FFEC" w:rsidR="006F1923" w:rsidRDefault="00C75C9E" w:rsidP="00BA78CA">
      <w:pPr>
        <w:spacing w:after="240"/>
        <w:jc w:val="center"/>
        <w:divId w:val="1453354881"/>
      </w:pPr>
      <w:r>
        <w:rPr>
          <w:noProof/>
        </w:rPr>
        <w:drawing>
          <wp:inline distT="0" distB="0" distL="0" distR="0" wp14:anchorId="457ABD20" wp14:editId="03BB8CD2">
            <wp:extent cx="4359018" cy="1966130"/>
            <wp:effectExtent l="19050" t="19050" r="22860" b="1524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
                    <pic:cNvPicPr/>
                  </pic:nvPicPr>
                  <pic:blipFill>
                    <a:blip r:embed="rId157">
                      <a:extLst>
                        <a:ext uri="{28A0092B-C50C-407E-A947-70E740481C1C}">
                          <a14:useLocalDpi xmlns:a14="http://schemas.microsoft.com/office/drawing/2010/main" val="0"/>
                        </a:ext>
                      </a:extLst>
                    </a:blip>
                    <a:stretch>
                      <a:fillRect/>
                    </a:stretch>
                  </pic:blipFill>
                  <pic:spPr>
                    <a:xfrm>
                      <a:off x="0" y="0"/>
                      <a:ext cx="4359018" cy="1966130"/>
                    </a:xfrm>
                    <a:prstGeom prst="rect">
                      <a:avLst/>
                    </a:prstGeom>
                    <a:ln>
                      <a:solidFill>
                        <a:schemeClr val="tx1"/>
                      </a:solidFill>
                    </a:ln>
                  </pic:spPr>
                </pic:pic>
              </a:graphicData>
            </a:graphic>
          </wp:inline>
        </w:drawing>
      </w:r>
    </w:p>
    <w:p w14:paraId="627769A2" w14:textId="67A18718" w:rsidR="00B26A90" w:rsidRDefault="00B26A90" w:rsidP="004F269C">
      <w:pPr>
        <w:divId w:val="1453354881"/>
      </w:pPr>
      <w:r>
        <w:t>I</w:t>
      </w:r>
      <w:r w:rsidR="00C75C9E">
        <w:t xml:space="preserve">f reason is </w:t>
      </w:r>
      <w:r w:rsidR="00C75C9E" w:rsidRPr="00B26A90">
        <w:rPr>
          <w:b/>
        </w:rPr>
        <w:t>Misfile</w:t>
      </w:r>
      <w:r w:rsidR="00C75C9E">
        <w:t xml:space="preserve">, enter the </w:t>
      </w:r>
      <w:r w:rsidR="00C75C9E" w:rsidRPr="00B26A90">
        <w:rPr>
          <w:b/>
        </w:rPr>
        <w:t>Patient Det</w:t>
      </w:r>
      <w:r w:rsidRPr="00B26A90">
        <w:rPr>
          <w:b/>
        </w:rPr>
        <w:t>ails</w:t>
      </w:r>
      <w:r>
        <w:t xml:space="preserve"> in the text boxes.</w:t>
      </w:r>
    </w:p>
    <w:p w14:paraId="5CE6ABA3" w14:textId="4EF25ABB" w:rsidR="00C75C9E" w:rsidRDefault="00B26A90" w:rsidP="00B26A90">
      <w:pPr>
        <w:jc w:val="center"/>
        <w:divId w:val="1453354881"/>
      </w:pPr>
      <w:r>
        <w:rPr>
          <w:noProof/>
        </w:rPr>
        <w:drawing>
          <wp:inline distT="0" distB="0" distL="0" distR="0" wp14:anchorId="131139E7" wp14:editId="517A3017">
            <wp:extent cx="4343776" cy="2834886"/>
            <wp:effectExtent l="19050" t="19050" r="19050"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58">
                      <a:extLst>
                        <a:ext uri="{28A0092B-C50C-407E-A947-70E740481C1C}">
                          <a14:useLocalDpi xmlns:a14="http://schemas.microsoft.com/office/drawing/2010/main" val="0"/>
                        </a:ext>
                      </a:extLst>
                    </a:blip>
                    <a:stretch>
                      <a:fillRect/>
                    </a:stretch>
                  </pic:blipFill>
                  <pic:spPr>
                    <a:xfrm>
                      <a:off x="0" y="0"/>
                      <a:ext cx="4343776" cy="2834886"/>
                    </a:xfrm>
                    <a:prstGeom prst="rect">
                      <a:avLst/>
                    </a:prstGeom>
                    <a:ln>
                      <a:solidFill>
                        <a:schemeClr val="tx1"/>
                      </a:solidFill>
                    </a:ln>
                  </pic:spPr>
                </pic:pic>
              </a:graphicData>
            </a:graphic>
          </wp:inline>
        </w:drawing>
      </w:r>
    </w:p>
    <w:p w14:paraId="31464DAE" w14:textId="77777777" w:rsidR="00B26A90" w:rsidRDefault="00B26A90" w:rsidP="00BA78CA">
      <w:pPr>
        <w:pStyle w:val="NoCheck"/>
        <w:numPr>
          <w:ilvl w:val="0"/>
          <w:numId w:val="107"/>
        </w:numPr>
        <w:ind w:left="1260"/>
        <w:divId w:val="1453354881"/>
      </w:pPr>
      <w:r>
        <w:t>Type in patient name.  A calendar picker is available from the Service From and To date fields.</w:t>
      </w:r>
    </w:p>
    <w:p w14:paraId="51067FBD" w14:textId="1431BB3F" w:rsidR="00B26A90" w:rsidRDefault="00B26A90" w:rsidP="00BA78CA">
      <w:pPr>
        <w:pStyle w:val="ListParagraph"/>
        <w:numPr>
          <w:ilvl w:val="0"/>
          <w:numId w:val="107"/>
        </w:numPr>
        <w:ind w:left="1260"/>
        <w:divId w:val="1453354881"/>
      </w:pPr>
      <w:r>
        <w:t xml:space="preserve">Click </w:t>
      </w:r>
      <w:r w:rsidRPr="00B26A90">
        <w:rPr>
          <w:b/>
        </w:rPr>
        <w:t>OK</w:t>
      </w:r>
      <w:r>
        <w:t xml:space="preserve">. </w:t>
      </w:r>
    </w:p>
    <w:p w14:paraId="52E90D4B" w14:textId="67EDF148" w:rsidR="00B26A90" w:rsidRDefault="00B26A90" w:rsidP="004F269C">
      <w:pPr>
        <w:divId w:val="1453354881"/>
      </w:pPr>
      <w:r>
        <w:t xml:space="preserve">If reason is </w:t>
      </w:r>
      <w:r w:rsidRPr="00B26A90">
        <w:rPr>
          <w:b/>
        </w:rPr>
        <w:t>Sensitive</w:t>
      </w:r>
    </w:p>
    <w:p w14:paraId="3D22F6FA" w14:textId="541ACC60" w:rsidR="00B26A90" w:rsidRDefault="00B26A90" w:rsidP="00B26A90">
      <w:pPr>
        <w:jc w:val="center"/>
        <w:divId w:val="1453354881"/>
      </w:pPr>
      <w:r>
        <w:rPr>
          <w:noProof/>
        </w:rPr>
        <w:drawing>
          <wp:inline distT="0" distB="0" distL="0" distR="0" wp14:anchorId="231F60A9" wp14:editId="29377DBF">
            <wp:extent cx="4336156" cy="2812024"/>
            <wp:effectExtent l="19050" t="19050" r="26670" b="266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59">
                      <a:extLst>
                        <a:ext uri="{28A0092B-C50C-407E-A947-70E740481C1C}">
                          <a14:useLocalDpi xmlns:a14="http://schemas.microsoft.com/office/drawing/2010/main" val="0"/>
                        </a:ext>
                      </a:extLst>
                    </a:blip>
                    <a:stretch>
                      <a:fillRect/>
                    </a:stretch>
                  </pic:blipFill>
                  <pic:spPr>
                    <a:xfrm>
                      <a:off x="0" y="0"/>
                      <a:ext cx="4336156" cy="2812024"/>
                    </a:xfrm>
                    <a:prstGeom prst="rect">
                      <a:avLst/>
                    </a:prstGeom>
                    <a:ln>
                      <a:solidFill>
                        <a:schemeClr val="tx1"/>
                      </a:solidFill>
                    </a:ln>
                  </pic:spPr>
                </pic:pic>
              </a:graphicData>
            </a:graphic>
          </wp:inline>
        </w:drawing>
      </w:r>
    </w:p>
    <w:p w14:paraId="542622ED" w14:textId="3BBA183A" w:rsidR="00E76C19" w:rsidRDefault="00E76C19" w:rsidP="00BA78CA">
      <w:pPr>
        <w:pStyle w:val="NoCheck"/>
        <w:numPr>
          <w:ilvl w:val="0"/>
          <w:numId w:val="107"/>
        </w:numPr>
        <w:ind w:left="1260"/>
        <w:divId w:val="1453354881"/>
      </w:pPr>
      <w:r>
        <w:t>Select one or more checkboxes that apply.</w:t>
      </w:r>
    </w:p>
    <w:p w14:paraId="587C6707" w14:textId="2EC4EF89" w:rsidR="00B26A90" w:rsidRDefault="00B26A90" w:rsidP="00BA78CA">
      <w:pPr>
        <w:pStyle w:val="NoCheck"/>
        <w:numPr>
          <w:ilvl w:val="0"/>
          <w:numId w:val="107"/>
        </w:numPr>
        <w:ind w:left="1260"/>
        <w:divId w:val="1453354881"/>
      </w:pPr>
      <w:r>
        <w:t xml:space="preserve">Click </w:t>
      </w:r>
      <w:r w:rsidRPr="00B26A90">
        <w:rPr>
          <w:b/>
        </w:rPr>
        <w:t>OK</w:t>
      </w:r>
      <w:r>
        <w:t>.</w:t>
      </w:r>
    </w:p>
    <w:p w14:paraId="28354206" w14:textId="4470DF5D" w:rsidR="00B26A90" w:rsidRDefault="00B26A90" w:rsidP="00BA78CA">
      <w:pPr>
        <w:spacing w:before="240"/>
        <w:divId w:val="1453354881"/>
      </w:pPr>
      <w:r>
        <w:t xml:space="preserve">Click the </w:t>
      </w:r>
      <w:r w:rsidRPr="00B26A90">
        <w:rPr>
          <w:b/>
        </w:rPr>
        <w:t>Save</w:t>
      </w:r>
      <w:r>
        <w:rPr>
          <w:b/>
        </w:rPr>
        <w:t xml:space="preserve"> Document</w:t>
      </w:r>
      <w:r>
        <w:t xml:space="preserve"> icon to make the delete action final.</w:t>
      </w:r>
    </w:p>
    <w:p w14:paraId="7004182A" w14:textId="45F21009" w:rsidR="00B26A90" w:rsidRDefault="00B26A90" w:rsidP="004F269C">
      <w:pPr>
        <w:divId w:val="1453354881"/>
      </w:pPr>
      <w:r>
        <w:t xml:space="preserve">The system updates the </w:t>
      </w:r>
      <w:r>
        <w:rPr>
          <w:b/>
        </w:rPr>
        <w:t>Documents</w:t>
      </w:r>
      <w:r>
        <w:t xml:space="preserve"> tab.</w:t>
      </w:r>
    </w:p>
    <w:p w14:paraId="6E28382D" w14:textId="2CCFB39D" w:rsidR="00B26A90" w:rsidRDefault="00B26A90" w:rsidP="00B26A90">
      <w:pPr>
        <w:jc w:val="center"/>
        <w:divId w:val="1453354881"/>
      </w:pPr>
      <w:r>
        <w:rPr>
          <w:noProof/>
        </w:rPr>
        <w:drawing>
          <wp:inline distT="0" distB="0" distL="0" distR="0" wp14:anchorId="372A5C90" wp14:editId="754C88B9">
            <wp:extent cx="2560320" cy="3319272"/>
            <wp:effectExtent l="19050" t="19050" r="11430" b="14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160">
                      <a:extLst>
                        <a:ext uri="{28A0092B-C50C-407E-A947-70E740481C1C}">
                          <a14:useLocalDpi xmlns:a14="http://schemas.microsoft.com/office/drawing/2010/main" val="0"/>
                        </a:ext>
                      </a:extLst>
                    </a:blip>
                    <a:stretch>
                      <a:fillRect/>
                    </a:stretch>
                  </pic:blipFill>
                  <pic:spPr>
                    <a:xfrm>
                      <a:off x="0" y="0"/>
                      <a:ext cx="2560320" cy="3319272"/>
                    </a:xfrm>
                    <a:prstGeom prst="rect">
                      <a:avLst/>
                    </a:prstGeom>
                    <a:ln>
                      <a:solidFill>
                        <a:schemeClr val="tx1"/>
                      </a:solidFill>
                    </a:ln>
                  </pic:spPr>
                </pic:pic>
              </a:graphicData>
            </a:graphic>
          </wp:inline>
        </w:drawing>
      </w:r>
    </w:p>
    <w:p w14:paraId="429E0B20" w14:textId="260591F1" w:rsidR="00B26A90" w:rsidRDefault="00B26A90" w:rsidP="00B26A90">
      <w:pPr>
        <w:pStyle w:val="ListParagraph"/>
        <w:numPr>
          <w:ilvl w:val="0"/>
          <w:numId w:val="99"/>
        </w:numPr>
        <w:divId w:val="1453354881"/>
      </w:pPr>
      <w:r>
        <w:t>Document version increments by 1 and the page count is reduced.</w:t>
      </w:r>
    </w:p>
    <w:p w14:paraId="6571D059" w14:textId="107219E8" w:rsidR="00B26A90" w:rsidRDefault="00B26A90" w:rsidP="00B26A90">
      <w:pPr>
        <w:pStyle w:val="ListParagraph"/>
        <w:numPr>
          <w:ilvl w:val="0"/>
          <w:numId w:val="99"/>
        </w:numPr>
        <w:divId w:val="1453354881"/>
      </w:pPr>
      <w:r>
        <w:t xml:space="preserve">Document name (link to the original version) and the number of pages deleted appear on the </w:t>
      </w:r>
      <w:r w:rsidRPr="00BA78CA">
        <w:rPr>
          <w:b/>
          <w:i/>
        </w:rPr>
        <w:t>Removed</w:t>
      </w:r>
      <w:r>
        <w:t xml:space="preserve"> list</w:t>
      </w:r>
    </w:p>
    <w:p w14:paraId="08527B02" w14:textId="58F5B718" w:rsidR="00D27971" w:rsidRDefault="00B26A90" w:rsidP="00832F79">
      <w:pPr>
        <w:ind w:left="630"/>
        <w:divId w:val="1453354881"/>
      </w:pPr>
      <w:r w:rsidRPr="00BA78CA">
        <w:rPr>
          <w:b/>
        </w:rPr>
        <w:t>Note</w:t>
      </w:r>
      <w:r>
        <w:t xml:space="preserve">:  </w:t>
      </w:r>
      <w:r w:rsidR="005F4849">
        <w:t xml:space="preserve">The process of </w:t>
      </w:r>
      <w:r w:rsidR="00C122DE">
        <w:t>deleting a page can affect non-.pdf file</w:t>
      </w:r>
      <w:r w:rsidR="005F4849">
        <w:t xml:space="preserve"> </w:t>
      </w:r>
      <w:r w:rsidR="00C122DE">
        <w:t>conversion</w:t>
      </w:r>
      <w:r w:rsidR="005F4849">
        <w:t xml:space="preserve">.  </w:t>
      </w:r>
      <w:r w:rsidR="00A96011">
        <w:t xml:space="preserve">See the section </w:t>
      </w:r>
      <w:r w:rsidR="00C122DE" w:rsidRPr="00C122DE">
        <w:rPr>
          <w:b/>
          <w:i/>
        </w:rPr>
        <w:t>A</w:t>
      </w:r>
      <w:r w:rsidR="00A96011" w:rsidRPr="00A96011">
        <w:rPr>
          <w:b/>
          <w:i/>
        </w:rPr>
        <w:t>dd Other File Types</w:t>
      </w:r>
      <w:r w:rsidR="00A96011">
        <w:t xml:space="preserve"> for a warning about taking the two actions simultaneously.</w:t>
      </w:r>
    </w:p>
    <w:p w14:paraId="3BEE148B" w14:textId="4A29BCF9" w:rsidR="00C75C44" w:rsidRPr="00C75C44" w:rsidRDefault="00C75C44" w:rsidP="00813132">
      <w:pPr>
        <w:pStyle w:val="Heading2"/>
        <w:divId w:val="1453354881"/>
        <w:rPr>
          <w:rFonts w:eastAsia="Times New Roman"/>
        </w:rPr>
      </w:pPr>
      <w:r w:rsidRPr="00C75C44">
        <w:rPr>
          <w:rFonts w:eastAsia="Times New Roman"/>
        </w:rPr>
        <w:t>Add Files</w:t>
      </w:r>
      <w:bookmarkEnd w:id="206"/>
    </w:p>
    <w:p w14:paraId="3796DB09" w14:textId="03B6BBFA" w:rsidR="00C75C44" w:rsidRPr="00C75C44" w:rsidRDefault="00C75C44" w:rsidP="00C75C44">
      <w:pPr>
        <w:spacing w:after="360"/>
        <w:divId w:val="1453354881"/>
      </w:pPr>
      <w:r w:rsidRPr="00C75C44">
        <w:t xml:space="preserve">This </w:t>
      </w:r>
      <w:r w:rsidR="00C02D48">
        <w:t>section</w:t>
      </w:r>
      <w:r w:rsidR="00C02D48" w:rsidRPr="00C75C44">
        <w:t xml:space="preserve"> </w:t>
      </w:r>
      <w:r w:rsidRPr="00C75C44">
        <w:t xml:space="preserve">describes the steps for adding files to a </w:t>
      </w:r>
      <w:r w:rsidR="00DE7128">
        <w:t>request</w:t>
      </w:r>
      <w:r w:rsidRPr="00C75C44">
        <w:t>.</w:t>
      </w:r>
    </w:p>
    <w:p w14:paraId="315DA723" w14:textId="14561A6C" w:rsidR="00C75C44" w:rsidRPr="00C75C44" w:rsidRDefault="00C75C44" w:rsidP="00C75C44">
      <w:pPr>
        <w:spacing w:after="360"/>
        <w:divId w:val="1453354881"/>
      </w:pPr>
      <w:r w:rsidRPr="00C75C44">
        <w:t xml:space="preserve">On the </w:t>
      </w:r>
      <w:r w:rsidR="00DE7128">
        <w:t>request</w:t>
      </w:r>
      <w:r w:rsidR="00DE7128" w:rsidRPr="00C75C44">
        <w:t xml:space="preserve"> </w:t>
      </w:r>
      <w:r w:rsidRPr="00C75C44">
        <w:t xml:space="preserve">page, select the </w:t>
      </w:r>
      <w:r w:rsidRPr="00C75C44">
        <w:rPr>
          <w:b/>
          <w:noProof/>
        </w:rPr>
        <w:t xml:space="preserve">Documents </w:t>
      </w:r>
      <w:r w:rsidRPr="00C75C44">
        <w:t>tab in the right frame of the screen.</w:t>
      </w:r>
    </w:p>
    <w:p w14:paraId="70E1AC66" w14:textId="46406857" w:rsidR="00C75C44" w:rsidRPr="00C75C44" w:rsidRDefault="009A71D2" w:rsidP="00832F79">
      <w:pPr>
        <w:spacing w:after="480"/>
        <w:ind w:left="-90"/>
        <w:divId w:val="1453354881"/>
      </w:pPr>
      <w:r>
        <w:rPr>
          <w:noProof/>
        </w:rPr>
        <w:drawing>
          <wp:inline distT="0" distB="0" distL="0" distR="0" wp14:anchorId="734A19E8" wp14:editId="54656A9C">
            <wp:extent cx="5614416" cy="4270248"/>
            <wp:effectExtent l="0" t="0" r="571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614416" cy="4270248"/>
                    </a:xfrm>
                    <a:prstGeom prst="rect">
                      <a:avLst/>
                    </a:prstGeom>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0"/>
        <w:gridCol w:w="7470"/>
      </w:tblGrid>
      <w:tr w:rsidR="00832F79" w:rsidRPr="00C75C44" w14:paraId="464D0E97" w14:textId="77777777" w:rsidTr="00832F79">
        <w:trPr>
          <w:divId w:val="1453354881"/>
          <w:cantSplit/>
          <w:tblCellSpacing w:w="15" w:type="dxa"/>
        </w:trPr>
        <w:tc>
          <w:tcPr>
            <w:tcW w:w="9300" w:type="dxa"/>
            <w:gridSpan w:val="2"/>
            <w:vAlign w:val="center"/>
          </w:tcPr>
          <w:p w14:paraId="366B1D3A" w14:textId="14B8AC2E" w:rsidR="00832F79" w:rsidRPr="00C75C44" w:rsidRDefault="00832F79" w:rsidP="00C75C44">
            <w:pPr>
              <w:keepNext/>
              <w:spacing w:after="0"/>
            </w:pPr>
            <w:r w:rsidRPr="00C75C44">
              <w:rPr>
                <w:i/>
                <w:sz w:val="22"/>
                <w:szCs w:val="22"/>
              </w:rPr>
              <w:t>Add Document buttons</w:t>
            </w:r>
          </w:p>
        </w:tc>
      </w:tr>
      <w:tr w:rsidR="00C75C44" w:rsidRPr="00C75C44" w14:paraId="581D68C1" w14:textId="77777777" w:rsidTr="00C75C44">
        <w:trPr>
          <w:divId w:val="1453354881"/>
          <w:cantSplit/>
          <w:tblCellSpacing w:w="15" w:type="dxa"/>
        </w:trPr>
        <w:tc>
          <w:tcPr>
            <w:tcW w:w="1845" w:type="dxa"/>
            <w:tcBorders>
              <w:right w:val="single" w:sz="12" w:space="0" w:color="A6A6A6" w:themeColor="background1" w:themeShade="A6"/>
            </w:tcBorders>
            <w:vAlign w:val="center"/>
            <w:hideMark/>
          </w:tcPr>
          <w:p w14:paraId="15358C80" w14:textId="77777777" w:rsidR="00C75C44" w:rsidRPr="00C75C44" w:rsidRDefault="00C75C44" w:rsidP="00C75C44">
            <w:pPr>
              <w:keepNext/>
              <w:rPr>
                <w:b/>
                <w:sz w:val="22"/>
                <w:szCs w:val="22"/>
              </w:rPr>
            </w:pPr>
            <w:r w:rsidRPr="00C75C44">
              <w:rPr>
                <w:b/>
                <w:sz w:val="22"/>
                <w:szCs w:val="22"/>
              </w:rPr>
              <w:t>Choose Files</w:t>
            </w:r>
          </w:p>
        </w:tc>
        <w:tc>
          <w:tcPr>
            <w:tcW w:w="7425" w:type="dxa"/>
            <w:vAlign w:val="center"/>
            <w:hideMark/>
          </w:tcPr>
          <w:p w14:paraId="425BD594" w14:textId="135D0872" w:rsidR="00C75C44" w:rsidRPr="00C75C44" w:rsidRDefault="00C75C44" w:rsidP="00021626">
            <w:pPr>
              <w:keepNext/>
            </w:pPr>
            <w:r w:rsidRPr="00C75C44">
              <w:t xml:space="preserve">Click </w:t>
            </w:r>
            <w:r w:rsidR="00021626" w:rsidRPr="00021626">
              <w:rPr>
                <w:b/>
              </w:rPr>
              <w:t>Choose Files</w:t>
            </w:r>
            <w:r w:rsidR="00021626" w:rsidRPr="00021626">
              <w:t xml:space="preserve"> </w:t>
            </w:r>
            <w:r w:rsidRPr="00C75C44">
              <w:t>to open Windows Explorer on your computer.</w:t>
            </w:r>
          </w:p>
        </w:tc>
      </w:tr>
      <w:tr w:rsidR="00C75C44" w:rsidRPr="00C75C44" w14:paraId="5B91A0D9" w14:textId="77777777" w:rsidTr="00C75C44">
        <w:trPr>
          <w:divId w:val="1453354881"/>
          <w:cantSplit/>
          <w:tblCellSpacing w:w="15" w:type="dxa"/>
        </w:trPr>
        <w:tc>
          <w:tcPr>
            <w:tcW w:w="1845" w:type="dxa"/>
            <w:tcBorders>
              <w:right w:val="single" w:sz="12" w:space="0" w:color="A6A6A6" w:themeColor="background1" w:themeShade="A6"/>
            </w:tcBorders>
            <w:vAlign w:val="center"/>
            <w:hideMark/>
          </w:tcPr>
          <w:p w14:paraId="7B4893B8" w14:textId="77777777" w:rsidR="00C75C44" w:rsidRPr="00C75C44" w:rsidRDefault="00C75C44" w:rsidP="00C75C44">
            <w:pPr>
              <w:keepNext/>
              <w:rPr>
                <w:b/>
              </w:rPr>
            </w:pPr>
          </w:p>
        </w:tc>
        <w:tc>
          <w:tcPr>
            <w:tcW w:w="7425" w:type="dxa"/>
            <w:vAlign w:val="center"/>
            <w:hideMark/>
          </w:tcPr>
          <w:p w14:paraId="2A57F15B" w14:textId="78B6FC1C" w:rsidR="00C75C44" w:rsidRPr="00C75C44" w:rsidRDefault="00C75C44" w:rsidP="00C75C44">
            <w:pPr>
              <w:keepNext/>
            </w:pPr>
            <w:r w:rsidRPr="00C75C44">
              <w:t xml:space="preserve">From </w:t>
            </w:r>
            <w:r w:rsidR="00CB4A0E">
              <w:t>a folder</w:t>
            </w:r>
            <w:r w:rsidRPr="00C75C44">
              <w:t xml:space="preserve">, select the file(s) for upload and click </w:t>
            </w:r>
            <w:r w:rsidRPr="00C75C44">
              <w:rPr>
                <w:b/>
              </w:rPr>
              <w:t>Open</w:t>
            </w:r>
            <w:r w:rsidRPr="00C75C44">
              <w:t>.</w:t>
            </w:r>
          </w:p>
          <w:p w14:paraId="0AD2FF1D" w14:textId="77777777" w:rsidR="00C75C44" w:rsidRPr="00C75C44" w:rsidRDefault="00C75C44" w:rsidP="00C75C44">
            <w:pPr>
              <w:keepNext/>
              <w:spacing w:after="0"/>
              <w:rPr>
                <w:sz w:val="16"/>
                <w:szCs w:val="16"/>
              </w:rPr>
            </w:pPr>
          </w:p>
        </w:tc>
      </w:tr>
      <w:tr w:rsidR="00C75C44" w:rsidRPr="00C75C44" w14:paraId="64E1C855" w14:textId="77777777" w:rsidTr="00C75C44">
        <w:trPr>
          <w:divId w:val="1453354881"/>
          <w:cantSplit/>
          <w:tblCellSpacing w:w="15" w:type="dxa"/>
        </w:trPr>
        <w:tc>
          <w:tcPr>
            <w:tcW w:w="1845" w:type="dxa"/>
            <w:vAlign w:val="center"/>
          </w:tcPr>
          <w:p w14:paraId="7CD49033" w14:textId="77777777" w:rsidR="00C75C44" w:rsidRPr="00C75C44" w:rsidRDefault="00C75C44" w:rsidP="00C75C44">
            <w:pPr>
              <w:keepNext/>
              <w:spacing w:after="0"/>
              <w:rPr>
                <w:b/>
                <w:sz w:val="16"/>
                <w:szCs w:val="16"/>
              </w:rPr>
            </w:pPr>
          </w:p>
        </w:tc>
        <w:tc>
          <w:tcPr>
            <w:tcW w:w="7425" w:type="dxa"/>
            <w:vAlign w:val="center"/>
          </w:tcPr>
          <w:p w14:paraId="01ACFFE6" w14:textId="77777777" w:rsidR="00C75C44" w:rsidRPr="00C75C44" w:rsidRDefault="00C75C44" w:rsidP="00C75C44">
            <w:pPr>
              <w:keepNext/>
              <w:spacing w:after="0"/>
              <w:rPr>
                <w:sz w:val="16"/>
                <w:szCs w:val="16"/>
              </w:rPr>
            </w:pPr>
          </w:p>
        </w:tc>
      </w:tr>
      <w:tr w:rsidR="00C75C44" w:rsidRPr="00C75C44" w14:paraId="1D4DE3EC" w14:textId="77777777" w:rsidTr="00C75C44">
        <w:trPr>
          <w:divId w:val="1453354881"/>
          <w:cantSplit/>
          <w:tblCellSpacing w:w="15" w:type="dxa"/>
        </w:trPr>
        <w:tc>
          <w:tcPr>
            <w:tcW w:w="1845" w:type="dxa"/>
            <w:vAlign w:val="center"/>
          </w:tcPr>
          <w:p w14:paraId="44CF6469" w14:textId="77777777" w:rsidR="00C75C44" w:rsidRPr="00C75C44" w:rsidRDefault="00C75C44" w:rsidP="00C75C44">
            <w:pPr>
              <w:keepNext/>
              <w:rPr>
                <w:b/>
              </w:rPr>
            </w:pPr>
          </w:p>
        </w:tc>
        <w:tc>
          <w:tcPr>
            <w:tcW w:w="7425" w:type="dxa"/>
            <w:tcBorders>
              <w:top w:val="single" w:sz="12" w:space="0" w:color="A6A6A6" w:themeColor="background1" w:themeShade="A6"/>
              <w:left w:val="single" w:sz="12" w:space="0" w:color="A6A6A6" w:themeColor="background1" w:themeShade="A6"/>
              <w:bottom w:val="single" w:sz="12" w:space="0" w:color="A6A6A6" w:themeColor="background1" w:themeShade="A6"/>
              <w:right w:val="single" w:sz="12" w:space="0" w:color="A6A6A6" w:themeColor="background1" w:themeShade="A6"/>
            </w:tcBorders>
            <w:vAlign w:val="center"/>
          </w:tcPr>
          <w:p w14:paraId="634BE077" w14:textId="77777777" w:rsidR="00C75C44" w:rsidRPr="00C75C44" w:rsidRDefault="00C75C44" w:rsidP="00C75C44">
            <w:pPr>
              <w:keepNext/>
              <w:spacing w:after="0"/>
              <w:ind w:left="300"/>
              <w:rPr>
                <w:b/>
                <w:color w:val="808080" w:themeColor="background1" w:themeShade="80"/>
              </w:rPr>
            </w:pPr>
            <w:r w:rsidRPr="00C75C44">
              <w:rPr>
                <w:b/>
                <w:color w:val="808080" w:themeColor="background1" w:themeShade="80"/>
              </w:rPr>
              <w:t>File Types</w:t>
            </w:r>
          </w:p>
          <w:p w14:paraId="70EF2AA4" w14:textId="0BDAD744" w:rsidR="00C75C44" w:rsidRPr="00C75C44" w:rsidRDefault="00090B9A" w:rsidP="00C75C44">
            <w:pPr>
              <w:keepNext/>
              <w:ind w:left="300"/>
            </w:pPr>
            <w:r w:rsidRPr="00090B9A">
              <w:t xml:space="preserve">All documents in the </w:t>
            </w:r>
            <w:r w:rsidR="0079573E">
              <w:t>request</w:t>
            </w:r>
            <w:r w:rsidRPr="00090B9A">
              <w:t xml:space="preserve"> package must be </w:t>
            </w:r>
            <w:r w:rsidRPr="00090B9A">
              <w:rPr>
                <w:b/>
                <w:i/>
              </w:rPr>
              <w:t>.pdf</w:t>
            </w:r>
            <w:r w:rsidRPr="00090B9A">
              <w:t xml:space="preserve"> files.  You can upload other file types (such as Microsoft Office or graphics) and </w:t>
            </w:r>
            <w:r w:rsidR="003568FE">
              <w:t>HDS</w:t>
            </w:r>
            <w:r w:rsidRPr="00090B9A">
              <w:t xml:space="preserve"> will convert them to </w:t>
            </w:r>
            <w:r w:rsidRPr="00090B9A">
              <w:rPr>
                <w:i/>
              </w:rPr>
              <w:t>.pdf</w:t>
            </w:r>
            <w:r w:rsidRPr="00090B9A">
              <w:t>.</w:t>
            </w:r>
          </w:p>
          <w:p w14:paraId="2243C79F" w14:textId="77777777" w:rsidR="00C75C44" w:rsidRPr="00C75C44" w:rsidRDefault="00C75C44" w:rsidP="00C75C44">
            <w:pPr>
              <w:keepNext/>
              <w:ind w:left="300"/>
            </w:pPr>
            <w:r w:rsidRPr="00C75C44">
              <w:t xml:space="preserve">For further information, see </w:t>
            </w:r>
            <w:r w:rsidRPr="00C75C44">
              <w:rPr>
                <w:b/>
                <w:i/>
              </w:rPr>
              <w:t>Add Other File Types</w:t>
            </w:r>
            <w:r w:rsidRPr="00C75C44">
              <w:t xml:space="preserve"> in this chapter.</w:t>
            </w:r>
          </w:p>
        </w:tc>
      </w:tr>
      <w:tr w:rsidR="00C75C44" w:rsidRPr="00C75C44" w14:paraId="6392EEA4" w14:textId="77777777" w:rsidTr="00C75C44">
        <w:trPr>
          <w:divId w:val="1453354881"/>
          <w:cantSplit/>
          <w:tblCellSpacing w:w="15" w:type="dxa"/>
        </w:trPr>
        <w:tc>
          <w:tcPr>
            <w:tcW w:w="1845" w:type="dxa"/>
            <w:vAlign w:val="center"/>
          </w:tcPr>
          <w:p w14:paraId="502DA14F" w14:textId="77777777" w:rsidR="00C75C44" w:rsidRPr="00C75C44" w:rsidRDefault="00C75C44" w:rsidP="00C75C44">
            <w:pPr>
              <w:keepNext/>
              <w:spacing w:after="0"/>
              <w:rPr>
                <w:b/>
                <w:sz w:val="16"/>
                <w:szCs w:val="16"/>
              </w:rPr>
            </w:pPr>
          </w:p>
        </w:tc>
        <w:tc>
          <w:tcPr>
            <w:tcW w:w="7425" w:type="dxa"/>
            <w:vAlign w:val="center"/>
          </w:tcPr>
          <w:p w14:paraId="019245F8" w14:textId="77777777" w:rsidR="00C75C44" w:rsidRPr="00C75C44" w:rsidRDefault="00C75C44" w:rsidP="00C75C44">
            <w:pPr>
              <w:keepNext/>
              <w:spacing w:after="0"/>
              <w:rPr>
                <w:sz w:val="16"/>
                <w:szCs w:val="16"/>
              </w:rPr>
            </w:pPr>
          </w:p>
        </w:tc>
      </w:tr>
      <w:tr w:rsidR="00C75C44" w:rsidRPr="00C75C44" w14:paraId="11C810DF" w14:textId="77777777" w:rsidTr="00C75C44">
        <w:trPr>
          <w:divId w:val="1453354881"/>
          <w:cantSplit/>
          <w:tblCellSpacing w:w="15" w:type="dxa"/>
        </w:trPr>
        <w:tc>
          <w:tcPr>
            <w:tcW w:w="1845" w:type="dxa"/>
            <w:tcBorders>
              <w:right w:val="single" w:sz="12" w:space="0" w:color="767171" w:themeColor="background2" w:themeShade="80"/>
            </w:tcBorders>
            <w:vAlign w:val="center"/>
          </w:tcPr>
          <w:p w14:paraId="16DA0896" w14:textId="77777777" w:rsidR="00C75C44" w:rsidRPr="00C75C44" w:rsidRDefault="00C75C44" w:rsidP="00C75C44">
            <w:pPr>
              <w:keepNext/>
              <w:rPr>
                <w:b/>
              </w:rPr>
            </w:pPr>
          </w:p>
        </w:tc>
        <w:tc>
          <w:tcPr>
            <w:tcW w:w="7425" w:type="dxa"/>
            <w:vAlign w:val="center"/>
          </w:tcPr>
          <w:p w14:paraId="45881CDC" w14:textId="1E7D13E6" w:rsidR="00C75C44" w:rsidRPr="00C75C44" w:rsidRDefault="00C75C44" w:rsidP="00C75C44">
            <w:pPr>
              <w:keepNext/>
            </w:pPr>
            <w:r w:rsidRPr="00C75C44">
              <w:t xml:space="preserve">The Explorer window closes and the name of the selected file(s) appears </w:t>
            </w:r>
            <w:r w:rsidR="00832F79">
              <w:t>in</w:t>
            </w:r>
            <w:r w:rsidR="00832F79" w:rsidRPr="00C75C44">
              <w:t xml:space="preserve"> </w:t>
            </w:r>
            <w:r w:rsidRPr="00C75C44">
              <w:t xml:space="preserve">a bulleted list below the </w:t>
            </w:r>
            <w:r w:rsidRPr="00C75C44">
              <w:rPr>
                <w:i/>
              </w:rPr>
              <w:t>Choose Files</w:t>
            </w:r>
            <w:r w:rsidRPr="00C75C44">
              <w:t xml:space="preserve"> button.</w:t>
            </w:r>
          </w:p>
        </w:tc>
      </w:tr>
    </w:tbl>
    <w:p w14:paraId="433BF289" w14:textId="77777777" w:rsidR="00C75C44" w:rsidRPr="00C75C44" w:rsidRDefault="00C75C44" w:rsidP="00C75C44">
      <w:pPr>
        <w:keepNext/>
        <w:spacing w:after="0"/>
        <w:divId w:val="1453354881"/>
      </w:pPr>
    </w:p>
    <w:p w14:paraId="6DD43C19" w14:textId="77777777" w:rsidR="00C75C44" w:rsidRPr="00C75C44" w:rsidRDefault="00C75C44" w:rsidP="00C75C44">
      <w:pPr>
        <w:ind w:left="1890" w:firstLine="720"/>
        <w:divId w:val="1453354881"/>
      </w:pPr>
      <w:r w:rsidRPr="00C75C44">
        <w:rPr>
          <w:noProof/>
        </w:rPr>
        <mc:AlternateContent>
          <mc:Choice Requires="wps">
            <w:drawing>
              <wp:anchor distT="0" distB="0" distL="114300" distR="114300" simplePos="0" relativeHeight="251687936" behindDoc="0" locked="0" layoutInCell="1" allowOverlap="1" wp14:anchorId="44E43794" wp14:editId="0234FEDD">
                <wp:simplePos x="0" y="0"/>
                <wp:positionH relativeFrom="column">
                  <wp:posOffset>1280160</wp:posOffset>
                </wp:positionH>
                <wp:positionV relativeFrom="paragraph">
                  <wp:posOffset>53340</wp:posOffset>
                </wp:positionV>
                <wp:extent cx="236220" cy="228600"/>
                <wp:effectExtent l="0" t="0" r="0" b="0"/>
                <wp:wrapNone/>
                <wp:docPr id="202" name="Explosion 1 202"/>
                <wp:cNvGraphicFramePr/>
                <a:graphic xmlns:a="http://schemas.openxmlformats.org/drawingml/2006/main">
                  <a:graphicData uri="http://schemas.microsoft.com/office/word/2010/wordprocessingShape">
                    <wps:wsp>
                      <wps:cNvSpPr/>
                      <wps:spPr>
                        <a:xfrm>
                          <a:off x="0" y="0"/>
                          <a:ext cx="236220" cy="228600"/>
                        </a:xfrm>
                        <a:prstGeom prst="irregularSeal1">
                          <a:avLst/>
                        </a:prstGeom>
                        <a:solidFill>
                          <a:srgbClr val="11AFAB"/>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w:pict>
              <v:shape w14:anchorId="3D25B286" id="Explosion 1 202" o:spid="_x0000_s1026" type="#_x0000_t71" style="position:absolute;margin-left:100.8pt;margin-top:4.2pt;width:18.6pt;height:18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" fillcolor="#11afab" stroked="f" strokeweight="1pt"/>
            </w:pict>
          </mc:Fallback>
        </mc:AlternateContent>
      </w:r>
      <w:r w:rsidRPr="00C75C44">
        <w:rPr>
          <w:noProof/>
        </w:rPr>
        <mc:AlternateContent>
          <mc:Choice Requires="wps">
            <w:drawing>
              <wp:inline distT="0" distB="0" distL="0" distR="0" wp14:anchorId="46220C72" wp14:editId="2344590B">
                <wp:extent cx="4244340" cy="701040"/>
                <wp:effectExtent l="0" t="0" r="0" b="3810"/>
                <wp:docPr id="320" name="Text Box 320"/>
                <wp:cNvGraphicFramePr/>
                <a:graphic xmlns:a="http://schemas.openxmlformats.org/drawingml/2006/main">
                  <a:graphicData uri="http://schemas.microsoft.com/office/word/2010/wordprocessingShape">
                    <wps:wsp>
                      <wps:cNvSpPr txBox="1"/>
                      <wps:spPr>
                        <a:xfrm>
                          <a:off x="0" y="0"/>
                          <a:ext cx="4244340" cy="701040"/>
                        </a:xfrm>
                        <a:prstGeom prst="rect">
                          <a:avLst/>
                        </a:prstGeom>
                        <a:noFill/>
                        <a:ln w="6350">
                          <a:noFill/>
                        </a:ln>
                        <a:effectLst/>
                      </wps:spPr>
                      <wps:txbx>
                        <w:txbxContent>
                          <w:p w14:paraId="3A4032B5" w14:textId="01A5CDE3" w:rsidR="003864C8" w:rsidRPr="00A00EFE" w:rsidRDefault="003864C8" w:rsidP="00C75C44">
                            <w:pPr>
                              <w:keepNext/>
                              <w:pBdr>
                                <w:bottom w:val="single" w:sz="6" w:space="8" w:color="009999"/>
                              </w:pBdr>
                              <w:rPr>
                                <w:rFonts w:ascii="Arial" w:hAnsi="Arial" w:cs="Arial"/>
                                <w:sz w:val="20"/>
                                <w:szCs w:val="20"/>
                              </w:rPr>
                            </w:pPr>
                            <w:r w:rsidRPr="00021626">
                              <w:rPr>
                                <w:rFonts w:ascii="Arial" w:hAnsi="Arial" w:cs="Arial"/>
                                <w:sz w:val="20"/>
                                <w:szCs w:val="20"/>
                              </w:rPr>
                              <w:t xml:space="preserve">To delete the entire selection of files before upload, click the </w:t>
                            </w:r>
                            <w:r w:rsidRPr="00021626">
                              <w:rPr>
                                <w:rFonts w:ascii="Arial" w:hAnsi="Arial" w:cs="Arial"/>
                                <w:b/>
                                <w:i/>
                                <w:sz w:val="20"/>
                                <w:szCs w:val="20"/>
                              </w:rPr>
                              <w:t>Choose Files</w:t>
                            </w:r>
                            <w:r w:rsidRPr="00021626">
                              <w:rPr>
                                <w:rFonts w:ascii="Arial" w:hAnsi="Arial" w:cs="Arial"/>
                                <w:sz w:val="20"/>
                                <w:szCs w:val="20"/>
                              </w:rPr>
                              <w:t xml:space="preserve"> button.  The Windows Explorer screen opens and the previously selected items are removed. You can reselect files or Cancel to discontinue </w:t>
                            </w:r>
                            <w:r>
                              <w:rPr>
                                <w:rFonts w:ascii="Arial" w:hAnsi="Arial" w:cs="Arial"/>
                                <w:sz w:val="20"/>
                                <w:szCs w:val="20"/>
                              </w:rPr>
                              <w:t>uploading</w:t>
                            </w:r>
                            <w:r w:rsidRPr="00021626">
                              <w:rPr>
                                <w:rFonts w:ascii="Arial" w:hAnsi="Arial" w:cs="Arial"/>
                                <w:sz w:val="20"/>
                                <w:szCs w:val="20"/>
                              </w:rPr>
                              <w:t>.</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a:graphicData>
                </a:graphic>
              </wp:inline>
            </w:drawing>
          </mc:Choice>
          <mc:Fallback>
            <w:pict>
              <v:shape w14:anchorId="46220C72" id="Text Box 320" o:spid="_x0000_s1047" type="#_x0000_t202" style="width:334.2pt;height:5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" filled="f" stroked="f" strokeweight=".5pt">
                <v:textbox inset=",7.2pt,,0">
                  <w:txbxContent>
                    <w:p w14:paraId="3A4032B5" w14:textId="01A5CDE3" w:rsidR="003864C8" w:rsidRPr="00A00EFE" w:rsidRDefault="003864C8" w:rsidP="00C75C44">
                      <w:pPr>
                        <w:keepNext/>
                        <w:pBdr>
                          <w:bottom w:val="single" w:sz="6" w:space="8" w:color="009999"/>
                        </w:pBdr>
                        <w:rPr>
                          <w:rFonts w:ascii="Arial" w:hAnsi="Arial" w:cs="Arial"/>
                          <w:sz w:val="20"/>
                          <w:szCs w:val="20"/>
                        </w:rPr>
                      </w:pPr>
                      <w:r w:rsidRPr="00021626">
                        <w:rPr>
                          <w:rFonts w:ascii="Arial" w:hAnsi="Arial" w:cs="Arial"/>
                          <w:sz w:val="20"/>
                          <w:szCs w:val="20"/>
                        </w:rPr>
                        <w:t xml:space="preserve">To delete the entire selection of files before upload, click the </w:t>
                      </w:r>
                      <w:r w:rsidRPr="00021626">
                        <w:rPr>
                          <w:rFonts w:ascii="Arial" w:hAnsi="Arial" w:cs="Arial"/>
                          <w:b/>
                          <w:i/>
                          <w:sz w:val="20"/>
                          <w:szCs w:val="20"/>
                        </w:rPr>
                        <w:t>Choose Files</w:t>
                      </w:r>
                      <w:r w:rsidRPr="00021626">
                        <w:rPr>
                          <w:rFonts w:ascii="Arial" w:hAnsi="Arial" w:cs="Arial"/>
                          <w:sz w:val="20"/>
                          <w:szCs w:val="20"/>
                        </w:rPr>
                        <w:t xml:space="preserve"> button.  The Windows Explorer screen opens and the previously selected items are removed. You can reselect files or Cancel to discontinue </w:t>
                      </w:r>
                      <w:r>
                        <w:rPr>
                          <w:rFonts w:ascii="Arial" w:hAnsi="Arial" w:cs="Arial"/>
                          <w:sz w:val="20"/>
                          <w:szCs w:val="20"/>
                        </w:rPr>
                        <w:t>uploading</w:t>
                      </w:r>
                      <w:r w:rsidRPr="00021626">
                        <w:rPr>
                          <w:rFonts w:ascii="Arial" w:hAnsi="Arial" w:cs="Arial"/>
                          <w:sz w:val="20"/>
                          <w:szCs w:val="20"/>
                        </w:rPr>
                        <w:t>.</w:t>
                      </w:r>
                    </w:p>
                  </w:txbxContent>
                </v:textbox>
                <w10:anchorlock/>
              </v:shape>
            </w:pict>
          </mc:Fallback>
        </mc:AlternateContent>
      </w:r>
    </w:p>
    <w:p w14:paraId="02126C1E" w14:textId="77777777" w:rsidR="00C75C44" w:rsidRPr="00C75C44" w:rsidRDefault="00C75C44" w:rsidP="00C75C44">
      <w:pPr>
        <w:keepNext/>
        <w:spacing w:after="0"/>
        <w:divId w:val="1453354881"/>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0"/>
        <w:gridCol w:w="7470"/>
      </w:tblGrid>
      <w:tr w:rsidR="00C75C44" w:rsidRPr="00C75C44" w14:paraId="6E83334A" w14:textId="77777777" w:rsidTr="00C75C44">
        <w:trPr>
          <w:divId w:val="1453354881"/>
          <w:cantSplit/>
          <w:tblCellSpacing w:w="15" w:type="dxa"/>
        </w:trPr>
        <w:tc>
          <w:tcPr>
            <w:tcW w:w="1845" w:type="dxa"/>
            <w:tcBorders>
              <w:right w:val="single" w:sz="12" w:space="0" w:color="767171" w:themeColor="background2" w:themeShade="80"/>
            </w:tcBorders>
            <w:hideMark/>
          </w:tcPr>
          <w:p w14:paraId="17CA7712" w14:textId="77777777" w:rsidR="00C75C44" w:rsidRPr="00C75C44" w:rsidRDefault="00C75C44" w:rsidP="00C75C44">
            <w:pPr>
              <w:keepNext/>
              <w:rPr>
                <w:b/>
                <w:sz w:val="22"/>
                <w:szCs w:val="22"/>
              </w:rPr>
            </w:pPr>
            <w:r w:rsidRPr="00C75C44">
              <w:rPr>
                <w:b/>
                <w:sz w:val="22"/>
                <w:szCs w:val="22"/>
              </w:rPr>
              <w:t xml:space="preserve">Upload Files </w:t>
            </w:r>
            <w:r w:rsidRPr="00C75C44">
              <w:rPr>
                <w:sz w:val="22"/>
                <w:szCs w:val="22"/>
              </w:rPr>
              <w:t>– Authorization &amp; Abstract</w:t>
            </w:r>
          </w:p>
        </w:tc>
        <w:tc>
          <w:tcPr>
            <w:tcW w:w="7425" w:type="dxa"/>
            <w:vAlign w:val="center"/>
            <w:hideMark/>
          </w:tcPr>
          <w:p w14:paraId="4D469B8C" w14:textId="3C6EA94A" w:rsidR="00C75C44" w:rsidRPr="00C75C44" w:rsidRDefault="00C75C44" w:rsidP="00C75C44">
            <w:pPr>
              <w:keepNext/>
            </w:pPr>
            <w:r w:rsidRPr="00C75C44">
              <w:t xml:space="preserve">Click </w:t>
            </w:r>
            <w:r w:rsidR="00021626" w:rsidRPr="00021626">
              <w:rPr>
                <w:b/>
              </w:rPr>
              <w:t xml:space="preserve">Upload Files </w:t>
            </w:r>
            <w:r w:rsidRPr="00C75C44">
              <w:t xml:space="preserve">to create (or append) one or more </w:t>
            </w:r>
            <w:r w:rsidRPr="00021626">
              <w:rPr>
                <w:b/>
                <w:i/>
              </w:rPr>
              <w:t>Authorization</w:t>
            </w:r>
            <w:r w:rsidRPr="00C75C44">
              <w:t xml:space="preserve"> or </w:t>
            </w:r>
            <w:r w:rsidRPr="00021626">
              <w:rPr>
                <w:b/>
                <w:i/>
              </w:rPr>
              <w:t>Abstract</w:t>
            </w:r>
            <w:r w:rsidRPr="00C75C44">
              <w:t xml:space="preserve"> files.  </w:t>
            </w:r>
          </w:p>
          <w:p w14:paraId="28CA2892" w14:textId="77777777" w:rsidR="00C75C44" w:rsidRPr="00C75C44" w:rsidRDefault="00C75C44" w:rsidP="00C75C44">
            <w:pPr>
              <w:keepNext/>
              <w:spacing w:after="360"/>
            </w:pPr>
            <w:r w:rsidRPr="00C75C44">
              <w:t>The individual uploaded pages appear in the thumbnails frame.</w:t>
            </w:r>
          </w:p>
        </w:tc>
      </w:tr>
      <w:tr w:rsidR="00C75C44" w:rsidRPr="00C75C44" w14:paraId="0874E790" w14:textId="77777777" w:rsidTr="00C75C44">
        <w:trPr>
          <w:divId w:val="1453354881"/>
          <w:cantSplit/>
          <w:tblCellSpacing w:w="15" w:type="dxa"/>
        </w:trPr>
        <w:tc>
          <w:tcPr>
            <w:tcW w:w="1845" w:type="dxa"/>
            <w:tcBorders>
              <w:right w:val="single" w:sz="12" w:space="0" w:color="767171" w:themeColor="background2" w:themeShade="80"/>
            </w:tcBorders>
            <w:vAlign w:val="center"/>
          </w:tcPr>
          <w:p w14:paraId="3A539E50" w14:textId="77777777" w:rsidR="00C75C44" w:rsidRPr="00C75C44" w:rsidRDefault="00C75C44" w:rsidP="00C75C44">
            <w:pPr>
              <w:rPr>
                <w:b/>
                <w:sz w:val="22"/>
                <w:szCs w:val="22"/>
              </w:rPr>
            </w:pPr>
            <w:r w:rsidRPr="00C75C44">
              <w:rPr>
                <w:b/>
                <w:sz w:val="22"/>
                <w:szCs w:val="22"/>
              </w:rPr>
              <w:t xml:space="preserve">Upload Files </w:t>
            </w:r>
            <w:r w:rsidRPr="00C75C44">
              <w:rPr>
                <w:sz w:val="22"/>
                <w:szCs w:val="22"/>
              </w:rPr>
              <w:t>–Correspondence</w:t>
            </w:r>
          </w:p>
        </w:tc>
        <w:tc>
          <w:tcPr>
            <w:tcW w:w="7425" w:type="dxa"/>
          </w:tcPr>
          <w:p w14:paraId="34ED236D" w14:textId="1B4C9D85" w:rsidR="00C75C44" w:rsidRPr="00C75C44" w:rsidRDefault="00C75C44" w:rsidP="00C75C44">
            <w:r w:rsidRPr="00C75C44">
              <w:t xml:space="preserve">Click </w:t>
            </w:r>
            <w:r w:rsidR="00021626" w:rsidRPr="00021626">
              <w:rPr>
                <w:b/>
              </w:rPr>
              <w:t xml:space="preserve">Upload Files </w:t>
            </w:r>
            <w:r w:rsidRPr="00C75C44">
              <w:t xml:space="preserve">to add one or more </w:t>
            </w:r>
            <w:r w:rsidR="00090B9A" w:rsidRPr="00021626">
              <w:rPr>
                <w:b/>
                <w:i/>
              </w:rPr>
              <w:t>Correspondence</w:t>
            </w:r>
            <w:r w:rsidR="00090B9A">
              <w:t xml:space="preserve"> </w:t>
            </w:r>
            <w:r w:rsidRPr="00C75C44">
              <w:t>files.</w:t>
            </w:r>
          </w:p>
        </w:tc>
      </w:tr>
    </w:tbl>
    <w:p w14:paraId="07E4466C" w14:textId="77777777" w:rsidR="00C75C44" w:rsidRPr="00C75C44" w:rsidRDefault="00C75C44" w:rsidP="00C75C44">
      <w:pPr>
        <w:keepNext/>
        <w:spacing w:after="240"/>
        <w:divId w:val="1453354881"/>
        <w:rPr>
          <w:rFonts w:eastAsia="Times New Roman"/>
          <w:b/>
          <w:i/>
        </w:rPr>
      </w:pPr>
      <w:r w:rsidRPr="00C75C44">
        <w:rPr>
          <w:rFonts w:eastAsia="Times New Roman"/>
          <w:b/>
          <w:i/>
        </w:rPr>
        <w:t>When adding files…</w:t>
      </w:r>
    </w:p>
    <w:p w14:paraId="5B6E5F2C" w14:textId="48685345" w:rsidR="00C75C44" w:rsidRPr="00EE78A4" w:rsidRDefault="009A71D2" w:rsidP="00103AE7">
      <w:pPr>
        <w:keepNext/>
        <w:spacing w:after="240"/>
        <w:ind w:left="630"/>
        <w:divId w:val="1453354881"/>
        <w:rPr>
          <w:rFonts w:eastAsia="Times New Roman"/>
        </w:rPr>
      </w:pPr>
      <w:r>
        <w:rPr>
          <w:rFonts w:eastAsia="Times New Roman"/>
          <w:b/>
          <w:i/>
          <w:noProof/>
        </w:rPr>
        <w:drawing>
          <wp:inline distT="0" distB="0" distL="0" distR="0" wp14:anchorId="512071D9" wp14:editId="57C8826E">
            <wp:extent cx="4903736" cy="3273037"/>
            <wp:effectExtent l="0" t="0" r="0" b="381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908538" cy="3276242"/>
                    </a:xfrm>
                    <a:prstGeom prst="rect">
                      <a:avLst/>
                    </a:prstGeom>
                  </pic:spPr>
                </pic:pic>
              </a:graphicData>
            </a:graphic>
          </wp:inline>
        </w:drawing>
      </w:r>
    </w:p>
    <w:p w14:paraId="3445EED5" w14:textId="77777777" w:rsidR="00C75C44" w:rsidRPr="00C75C44" w:rsidRDefault="00C75C44" w:rsidP="00C75C44">
      <w:pPr>
        <w:spacing w:after="360"/>
        <w:divId w:val="1453354881"/>
        <w:rPr>
          <w:rFonts w:ascii="Arial" w:eastAsia="Times New Roman" w:hAnsi="Arial" w:cs="Arial"/>
          <w:color w:val="000000"/>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7460"/>
      </w:tblGrid>
      <w:tr w:rsidR="00C75C44" w:rsidRPr="00C75C44" w14:paraId="28DFCB94" w14:textId="77777777" w:rsidTr="00C75C44">
        <w:trPr>
          <w:divId w:val="1453354881"/>
        </w:trPr>
        <w:tc>
          <w:tcPr>
            <w:tcW w:w="1890" w:type="dxa"/>
          </w:tcPr>
          <w:p w14:paraId="79E81EAB" w14:textId="77777777" w:rsidR="00C75C44" w:rsidRPr="00C75C44" w:rsidRDefault="00C75C44" w:rsidP="00C75C44">
            <w:pPr>
              <w:keepNext/>
              <w:spacing w:after="0"/>
              <w:rPr>
                <w:i/>
                <w:sz w:val="22"/>
                <w:szCs w:val="22"/>
              </w:rPr>
            </w:pPr>
            <w:r w:rsidRPr="00C75C44">
              <w:rPr>
                <w:i/>
                <w:sz w:val="22"/>
                <w:szCs w:val="22"/>
              </w:rPr>
              <w:t>Document Type</w:t>
            </w:r>
          </w:p>
        </w:tc>
        <w:tc>
          <w:tcPr>
            <w:tcW w:w="7460" w:type="dxa"/>
          </w:tcPr>
          <w:p w14:paraId="58ED764A" w14:textId="77777777" w:rsidR="00C75C44" w:rsidRPr="00C75C44" w:rsidRDefault="00C75C44" w:rsidP="00C75C44">
            <w:pPr>
              <w:spacing w:after="0"/>
            </w:pPr>
          </w:p>
        </w:tc>
      </w:tr>
      <w:tr w:rsidR="00C75C44" w:rsidRPr="00C75C44" w14:paraId="0002A4B4" w14:textId="77777777" w:rsidTr="00C75C44">
        <w:trPr>
          <w:divId w:val="1453354881"/>
        </w:trPr>
        <w:tc>
          <w:tcPr>
            <w:tcW w:w="1890" w:type="dxa"/>
            <w:tcBorders>
              <w:right w:val="single" w:sz="12" w:space="0" w:color="767171" w:themeColor="background2" w:themeShade="80"/>
            </w:tcBorders>
          </w:tcPr>
          <w:p w14:paraId="2C91A650" w14:textId="77777777" w:rsidR="00C75C44" w:rsidRPr="00C75C44" w:rsidRDefault="00C75C44" w:rsidP="00C75C44">
            <w:pPr>
              <w:keepNext/>
              <w:rPr>
                <w:sz w:val="22"/>
                <w:szCs w:val="22"/>
              </w:rPr>
            </w:pPr>
            <w:r w:rsidRPr="00C75C44">
              <w:rPr>
                <w:b/>
                <w:sz w:val="22"/>
                <w:szCs w:val="22"/>
              </w:rPr>
              <w:t>Authorization</w:t>
            </w:r>
          </w:p>
        </w:tc>
        <w:tc>
          <w:tcPr>
            <w:tcW w:w="7460" w:type="dxa"/>
            <w:tcBorders>
              <w:left w:val="single" w:sz="12" w:space="0" w:color="767171" w:themeColor="background2" w:themeShade="80"/>
            </w:tcBorders>
          </w:tcPr>
          <w:p w14:paraId="6AA611B8" w14:textId="77777777" w:rsidR="00C75C44" w:rsidRPr="00C75C44" w:rsidRDefault="00C75C44" w:rsidP="00C75C44">
            <w:r w:rsidRPr="00C75C44">
              <w:t>If no existing file, the uploaded document is added as version 1.</w:t>
            </w:r>
          </w:p>
        </w:tc>
      </w:tr>
      <w:tr w:rsidR="00C75C44" w:rsidRPr="00C75C44" w14:paraId="225A0FA9" w14:textId="77777777" w:rsidTr="00C75C44">
        <w:trPr>
          <w:divId w:val="1453354881"/>
        </w:trPr>
        <w:tc>
          <w:tcPr>
            <w:tcW w:w="1890" w:type="dxa"/>
            <w:tcBorders>
              <w:right w:val="single" w:sz="12" w:space="0" w:color="767171" w:themeColor="background2" w:themeShade="80"/>
            </w:tcBorders>
          </w:tcPr>
          <w:p w14:paraId="00752D3D" w14:textId="77777777" w:rsidR="00C75C44" w:rsidRPr="00C75C44" w:rsidRDefault="00C75C44" w:rsidP="00037D08">
            <w:pPr>
              <w:keepNext/>
              <w:spacing w:before="240"/>
              <w:rPr>
                <w:b/>
                <w:sz w:val="22"/>
                <w:szCs w:val="22"/>
              </w:rPr>
            </w:pPr>
            <w:r w:rsidRPr="00C75C44">
              <w:rPr>
                <w:b/>
                <w:sz w:val="22"/>
                <w:szCs w:val="22"/>
              </w:rPr>
              <w:t>Abstract</w:t>
            </w:r>
          </w:p>
        </w:tc>
        <w:tc>
          <w:tcPr>
            <w:tcW w:w="7460" w:type="dxa"/>
            <w:tcBorders>
              <w:left w:val="single" w:sz="12" w:space="0" w:color="767171" w:themeColor="background2" w:themeShade="80"/>
            </w:tcBorders>
          </w:tcPr>
          <w:p w14:paraId="2A553835" w14:textId="77777777" w:rsidR="00C75C44" w:rsidRPr="00C75C44" w:rsidRDefault="00C75C44" w:rsidP="00037D08">
            <w:pPr>
              <w:spacing w:before="240" w:after="240"/>
            </w:pPr>
            <w:r w:rsidRPr="00C75C44">
              <w:t>If no existing file, the uploaded document is added as version 1.</w:t>
            </w:r>
          </w:p>
        </w:tc>
      </w:tr>
      <w:tr w:rsidR="00C75C44" w:rsidRPr="00C75C44" w14:paraId="44209992" w14:textId="77777777" w:rsidTr="00C75C44">
        <w:trPr>
          <w:divId w:val="1453354881"/>
        </w:trPr>
        <w:tc>
          <w:tcPr>
            <w:tcW w:w="1890" w:type="dxa"/>
          </w:tcPr>
          <w:p w14:paraId="74179A6C" w14:textId="77777777" w:rsidR="00C75C44" w:rsidRPr="00C75C44" w:rsidRDefault="00C75C44" w:rsidP="00C75C44">
            <w:pPr>
              <w:keepNext/>
              <w:rPr>
                <w:b/>
                <w:sz w:val="22"/>
                <w:szCs w:val="22"/>
              </w:rPr>
            </w:pPr>
          </w:p>
        </w:tc>
        <w:tc>
          <w:tcPr>
            <w:tcW w:w="7460" w:type="dxa"/>
            <w:tcBorders>
              <w:left w:val="nil"/>
            </w:tcBorders>
          </w:tcPr>
          <w:p w14:paraId="488C297E" w14:textId="2DE4D4AF" w:rsidR="00C75C44" w:rsidRPr="00C75C44" w:rsidRDefault="00C75C44" w:rsidP="00021626">
            <w:pPr>
              <w:spacing w:before="120" w:after="240"/>
            </w:pPr>
            <w:r w:rsidRPr="00C75C44">
              <w:t xml:space="preserve">If an </w:t>
            </w:r>
            <w:r w:rsidRPr="00C75C44">
              <w:rPr>
                <w:b/>
                <w:i/>
              </w:rPr>
              <w:t>Authorization</w:t>
            </w:r>
            <w:r w:rsidRPr="00C75C44">
              <w:t xml:space="preserve"> or </w:t>
            </w:r>
            <w:r w:rsidRPr="00C75C44">
              <w:rPr>
                <w:b/>
                <w:i/>
              </w:rPr>
              <w:t>Abstract</w:t>
            </w:r>
            <w:r w:rsidRPr="00C75C44">
              <w:t xml:space="preserve"> file exists, the uploaded document </w:t>
            </w:r>
            <w:r w:rsidRPr="00C75C44">
              <w:rPr>
                <w:i/>
              </w:rPr>
              <w:t>appends</w:t>
            </w:r>
            <w:r w:rsidRPr="00C75C44">
              <w:t xml:space="preserve"> the existing document—its pages are added to the existing pages.  The document version will increment by 1 (or by the number of files added).</w:t>
            </w:r>
          </w:p>
        </w:tc>
      </w:tr>
      <w:tr w:rsidR="00C75C44" w:rsidRPr="00C75C44" w14:paraId="2FAC939C" w14:textId="77777777" w:rsidTr="00C75C44">
        <w:trPr>
          <w:divId w:val="1453354881"/>
        </w:trPr>
        <w:tc>
          <w:tcPr>
            <w:tcW w:w="1890" w:type="dxa"/>
            <w:tcBorders>
              <w:right w:val="single" w:sz="12" w:space="0" w:color="767171" w:themeColor="background2" w:themeShade="80"/>
            </w:tcBorders>
          </w:tcPr>
          <w:p w14:paraId="31B044DD" w14:textId="77777777" w:rsidR="00C75C44" w:rsidRPr="00C75C44" w:rsidRDefault="00C75C44" w:rsidP="00C75C44">
            <w:pPr>
              <w:rPr>
                <w:b/>
                <w:sz w:val="22"/>
                <w:szCs w:val="22"/>
              </w:rPr>
            </w:pPr>
            <w:r w:rsidRPr="00C75C44">
              <w:rPr>
                <w:b/>
                <w:sz w:val="22"/>
                <w:szCs w:val="22"/>
              </w:rPr>
              <w:t>Correspondence</w:t>
            </w:r>
          </w:p>
        </w:tc>
        <w:tc>
          <w:tcPr>
            <w:tcW w:w="7460" w:type="dxa"/>
            <w:tcBorders>
              <w:left w:val="single" w:sz="12" w:space="0" w:color="767171" w:themeColor="background2" w:themeShade="80"/>
            </w:tcBorders>
          </w:tcPr>
          <w:p w14:paraId="524EAF6C" w14:textId="77777777" w:rsidR="00C75C44" w:rsidRPr="00C75C44" w:rsidRDefault="00C75C44" w:rsidP="00C75C44">
            <w:pPr>
              <w:spacing w:after="360"/>
            </w:pPr>
            <w:r w:rsidRPr="00C75C44">
              <w:t>All files are added as separate documents.</w:t>
            </w:r>
          </w:p>
        </w:tc>
      </w:tr>
    </w:tbl>
    <w:p w14:paraId="0AA78531" w14:textId="77777777" w:rsidR="00C75C44" w:rsidRPr="00C75C44" w:rsidRDefault="00C75C44" w:rsidP="00C75C44">
      <w:pPr>
        <w:spacing w:after="360"/>
        <w:divId w:val="1453354881"/>
        <w:rPr>
          <w:rFonts w:ascii="Arial" w:eastAsia="Times New Roman" w:hAnsi="Arial" w:cs="Arial"/>
          <w:color w:val="000000"/>
          <w:sz w:val="20"/>
          <w:szCs w:val="20"/>
        </w:rPr>
      </w:pPr>
    </w:p>
    <w:p w14:paraId="57AD6125" w14:textId="77777777" w:rsidR="00C75C44" w:rsidRPr="00C75C44" w:rsidRDefault="00C75C44" w:rsidP="00C75C44">
      <w:pPr>
        <w:pStyle w:val="Heading3"/>
        <w:divId w:val="1453354881"/>
      </w:pPr>
      <w:bookmarkStart w:id="207" w:name="_Toc457583153"/>
      <w:r w:rsidRPr="00C75C44">
        <w:t>Add Authorization Documents</w:t>
      </w:r>
      <w:bookmarkEnd w:id="207"/>
    </w:p>
    <w:p w14:paraId="3174B90F" w14:textId="14F5DC64" w:rsidR="00C75C44" w:rsidRPr="00C75C44" w:rsidRDefault="00C75C44" w:rsidP="00C75C44">
      <w:pPr>
        <w:divId w:val="1453354881"/>
        <w:rPr>
          <w:rFonts w:eastAsia="Times New Roman"/>
        </w:rPr>
      </w:pPr>
      <w:r w:rsidRPr="00C75C44">
        <w:rPr>
          <w:rFonts w:eastAsia="Times New Roman"/>
        </w:rPr>
        <w:t xml:space="preserve">You can upload more than one file. If you are creating a new Authorization document, the </w:t>
      </w:r>
      <w:r w:rsidRPr="00C75C44">
        <w:rPr>
          <w:rFonts w:eastAsia="Times New Roman"/>
          <w:b/>
        </w:rPr>
        <w:t>file name</w:t>
      </w:r>
      <w:r w:rsidRPr="00C75C44">
        <w:rPr>
          <w:rFonts w:eastAsia="Times New Roman"/>
        </w:rPr>
        <w:t xml:space="preserve"> defaults to the </w:t>
      </w:r>
      <w:r w:rsidRPr="00C75C44">
        <w:rPr>
          <w:rFonts w:eastAsia="Times New Roman"/>
          <w:i/>
        </w:rPr>
        <w:t>first</w:t>
      </w:r>
      <w:r w:rsidRPr="00C75C44">
        <w:rPr>
          <w:rFonts w:eastAsia="Times New Roman"/>
        </w:rPr>
        <w:t xml:space="preserve"> file in the batch.</w:t>
      </w:r>
    </w:p>
    <w:p w14:paraId="65EC4E83" w14:textId="77777777" w:rsidR="00C75C44" w:rsidRPr="00C75C44" w:rsidRDefault="00C75C44" w:rsidP="00832F79">
      <w:pPr>
        <w:spacing w:after="240"/>
        <w:ind w:left="1530" w:hanging="360"/>
        <w:divId w:val="1453354881"/>
        <w:rPr>
          <w:rFonts w:eastAsia="Times New Roman"/>
        </w:rPr>
      </w:pPr>
      <w:r w:rsidRPr="00C75C44">
        <w:rPr>
          <w:rFonts w:eastAsia="Times New Roman"/>
          <w:noProof/>
          <w:color w:val="009999"/>
        </w:rPr>
        <mc:AlternateContent>
          <mc:Choice Requires="wps">
            <w:drawing>
              <wp:anchor distT="0" distB="0" distL="114300" distR="114300" simplePos="0" relativeHeight="251688960" behindDoc="0" locked="0" layoutInCell="1" allowOverlap="1" wp14:anchorId="112B1D9E" wp14:editId="417176B4">
                <wp:simplePos x="0" y="0"/>
                <wp:positionH relativeFrom="column">
                  <wp:posOffset>350520</wp:posOffset>
                </wp:positionH>
                <wp:positionV relativeFrom="paragraph">
                  <wp:posOffset>60960</wp:posOffset>
                </wp:positionV>
                <wp:extent cx="236220" cy="228600"/>
                <wp:effectExtent l="0" t="0" r="0" b="0"/>
                <wp:wrapNone/>
                <wp:docPr id="321" name="Explosion 1 321"/>
                <wp:cNvGraphicFramePr/>
                <a:graphic xmlns:a="http://schemas.openxmlformats.org/drawingml/2006/main">
                  <a:graphicData uri="http://schemas.microsoft.com/office/word/2010/wordprocessingShape">
                    <wps:wsp>
                      <wps:cNvSpPr/>
                      <wps:spPr>
                        <a:xfrm>
                          <a:off x="0" y="0"/>
                          <a:ext cx="236220" cy="228600"/>
                        </a:xfrm>
                        <a:prstGeom prst="irregularSeal1">
                          <a:avLst/>
                        </a:prstGeom>
                        <a:solidFill>
                          <a:srgbClr val="33CCCC"/>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w:pict>
              <v:shape w14:anchorId="76BA015A" id="Explosion 1 321" o:spid="_x0000_s1026" type="#_x0000_t71" style="position:absolute;margin-left:27.6pt;margin-top:4.8pt;width:18.6pt;height:18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" fillcolor="#3cc" stroked="f" strokeweight="1pt"/>
            </w:pict>
          </mc:Fallback>
        </mc:AlternateContent>
      </w:r>
      <w:r w:rsidRPr="00C75C44">
        <w:rPr>
          <w:rFonts w:eastAsia="Times New Roman"/>
          <w:noProof/>
        </w:rPr>
        <mc:AlternateContent>
          <mc:Choice Requires="wps">
            <w:drawing>
              <wp:inline distT="0" distB="0" distL="0" distR="0" wp14:anchorId="4E69B93F" wp14:editId="47136368">
                <wp:extent cx="5135880" cy="769620"/>
                <wp:effectExtent l="0" t="0" r="0" b="11430"/>
                <wp:docPr id="17" name="Text Box 17"/>
                <wp:cNvGraphicFramePr/>
                <a:graphic xmlns:a="http://schemas.openxmlformats.org/drawingml/2006/main">
                  <a:graphicData uri="http://schemas.microsoft.com/office/word/2010/wordprocessingShape">
                    <wps:wsp>
                      <wps:cNvSpPr txBox="1"/>
                      <wps:spPr>
                        <a:xfrm>
                          <a:off x="0" y="0"/>
                          <a:ext cx="5135880" cy="769620"/>
                        </a:xfrm>
                        <a:prstGeom prst="rect">
                          <a:avLst/>
                        </a:prstGeom>
                        <a:noFill/>
                        <a:ln w="6350">
                          <a:noFill/>
                        </a:ln>
                        <a:effectLst/>
                      </wps:spPr>
                      <wps:txbx>
                        <w:txbxContent>
                          <w:p w14:paraId="4BE61AC0" w14:textId="28771E44" w:rsidR="003864C8" w:rsidRPr="00A00EFE" w:rsidRDefault="003864C8" w:rsidP="00C75C44">
                            <w:pPr>
                              <w:keepNext/>
                              <w:pBdr>
                                <w:bottom w:val="single" w:sz="6" w:space="8" w:color="009999"/>
                              </w:pBdr>
                              <w:spacing w:after="240"/>
                              <w:rPr>
                                <w:rFonts w:ascii="Arial" w:hAnsi="Arial" w:cs="Arial"/>
                                <w:sz w:val="20"/>
                                <w:szCs w:val="20"/>
                              </w:rPr>
                            </w:pPr>
                            <w:r>
                              <w:rPr>
                                <w:rFonts w:ascii="Arial" w:hAnsi="Arial" w:cs="Arial"/>
                                <w:sz w:val="20"/>
                                <w:szCs w:val="20"/>
                              </w:rPr>
                              <w:t>HDS orders the files as they appear in Windows Explorer. By default, files in Windows Explorer folders list in ascending alphabetical order. When the folder opens</w:t>
                            </w:r>
                            <w:r w:rsidRPr="009A6746">
                              <w:rPr>
                                <w:rFonts w:ascii="Arial" w:hAnsi="Arial" w:cs="Arial"/>
                                <w:sz w:val="20"/>
                                <w:szCs w:val="20"/>
                              </w:rPr>
                              <w:t xml:space="preserve"> </w:t>
                            </w:r>
                            <w:r>
                              <w:rPr>
                                <w:rFonts w:ascii="Arial" w:hAnsi="Arial" w:cs="Arial"/>
                                <w:sz w:val="20"/>
                                <w:szCs w:val="20"/>
                              </w:rPr>
                              <w:t>in</w:t>
                            </w:r>
                            <w:r w:rsidRPr="009A6746">
                              <w:rPr>
                                <w:rFonts w:ascii="Arial" w:hAnsi="Arial" w:cs="Arial"/>
                                <w:sz w:val="20"/>
                                <w:szCs w:val="20"/>
                              </w:rPr>
                              <w:t xml:space="preserve"> </w:t>
                            </w:r>
                            <w:r>
                              <w:rPr>
                                <w:rFonts w:ascii="Arial" w:hAnsi="Arial" w:cs="Arial"/>
                                <w:sz w:val="20"/>
                                <w:szCs w:val="20"/>
                              </w:rPr>
                              <w:t xml:space="preserve">your Explorer window, sort the files </w:t>
                            </w:r>
                            <w:r w:rsidRPr="009A6746">
                              <w:rPr>
                                <w:rFonts w:ascii="Arial" w:hAnsi="Arial" w:cs="Arial"/>
                                <w:i/>
                                <w:sz w:val="20"/>
                                <w:szCs w:val="20"/>
                              </w:rPr>
                              <w:t>before</w:t>
                            </w:r>
                            <w:r>
                              <w:rPr>
                                <w:rFonts w:ascii="Arial" w:hAnsi="Arial" w:cs="Arial"/>
                                <w:sz w:val="20"/>
                                <w:szCs w:val="20"/>
                              </w:rPr>
                              <w:t xml:space="preserve"> selecting and uploading to create the file name you want.</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a:graphicData>
                </a:graphic>
              </wp:inline>
            </w:drawing>
          </mc:Choice>
          <mc:Fallback>
            <w:pict>
              <v:shape w14:anchorId="4E69B93F" id="Text Box 17" o:spid="_x0000_s1048" type="#_x0000_t202" style="width:404.4pt;height:6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" filled="f" stroked="f" strokeweight=".5pt">
                <v:textbox inset=",7.2pt,,0">
                  <w:txbxContent>
                    <w:p w14:paraId="4BE61AC0" w14:textId="28771E44" w:rsidR="003864C8" w:rsidRPr="00A00EFE" w:rsidRDefault="003864C8" w:rsidP="00C75C44">
                      <w:pPr>
                        <w:keepNext/>
                        <w:pBdr>
                          <w:bottom w:val="single" w:sz="6" w:space="8" w:color="009999"/>
                        </w:pBdr>
                        <w:spacing w:after="240"/>
                        <w:rPr>
                          <w:rFonts w:ascii="Arial" w:hAnsi="Arial" w:cs="Arial"/>
                          <w:sz w:val="20"/>
                          <w:szCs w:val="20"/>
                        </w:rPr>
                      </w:pPr>
                      <w:r>
                        <w:rPr>
                          <w:rFonts w:ascii="Arial" w:hAnsi="Arial" w:cs="Arial"/>
                          <w:sz w:val="20"/>
                          <w:szCs w:val="20"/>
                        </w:rPr>
                        <w:t>HDS orders the files as they appear in Windows Explorer. By default, files in Windows Explorer folders list in ascending alphabetical order. When the folder opens</w:t>
                      </w:r>
                      <w:r w:rsidRPr="009A6746">
                        <w:rPr>
                          <w:rFonts w:ascii="Arial" w:hAnsi="Arial" w:cs="Arial"/>
                          <w:sz w:val="20"/>
                          <w:szCs w:val="20"/>
                        </w:rPr>
                        <w:t xml:space="preserve"> </w:t>
                      </w:r>
                      <w:r>
                        <w:rPr>
                          <w:rFonts w:ascii="Arial" w:hAnsi="Arial" w:cs="Arial"/>
                          <w:sz w:val="20"/>
                          <w:szCs w:val="20"/>
                        </w:rPr>
                        <w:t>in</w:t>
                      </w:r>
                      <w:r w:rsidRPr="009A6746">
                        <w:rPr>
                          <w:rFonts w:ascii="Arial" w:hAnsi="Arial" w:cs="Arial"/>
                          <w:sz w:val="20"/>
                          <w:szCs w:val="20"/>
                        </w:rPr>
                        <w:t xml:space="preserve"> </w:t>
                      </w:r>
                      <w:r>
                        <w:rPr>
                          <w:rFonts w:ascii="Arial" w:hAnsi="Arial" w:cs="Arial"/>
                          <w:sz w:val="20"/>
                          <w:szCs w:val="20"/>
                        </w:rPr>
                        <w:t xml:space="preserve">your Explorer window, sort the files </w:t>
                      </w:r>
                      <w:r w:rsidRPr="009A6746">
                        <w:rPr>
                          <w:rFonts w:ascii="Arial" w:hAnsi="Arial" w:cs="Arial"/>
                          <w:i/>
                          <w:sz w:val="20"/>
                          <w:szCs w:val="20"/>
                        </w:rPr>
                        <w:t>before</w:t>
                      </w:r>
                      <w:r>
                        <w:rPr>
                          <w:rFonts w:ascii="Arial" w:hAnsi="Arial" w:cs="Arial"/>
                          <w:sz w:val="20"/>
                          <w:szCs w:val="20"/>
                        </w:rPr>
                        <w:t xml:space="preserve"> selecting and uploading to create the file name you want.</w:t>
                      </w:r>
                    </w:p>
                  </w:txbxContent>
                </v:textbox>
                <w10:anchorlock/>
              </v:shape>
            </w:pict>
          </mc:Fallback>
        </mc:AlternateContent>
      </w:r>
    </w:p>
    <w:p w14:paraId="358CDE2B" w14:textId="18C5E0C1" w:rsidR="00C75C44" w:rsidRPr="00C75C44" w:rsidRDefault="00C75C44" w:rsidP="002D348C">
      <w:pPr>
        <w:spacing w:after="240"/>
        <w:divId w:val="1453354881"/>
        <w:rPr>
          <w:rFonts w:eastAsia="Times New Roman"/>
        </w:rPr>
      </w:pPr>
      <w:r w:rsidRPr="00C75C44">
        <w:rPr>
          <w:rFonts w:eastAsia="Times New Roman"/>
        </w:rPr>
        <w:t xml:space="preserve">Files added to an Authorization </w:t>
      </w:r>
      <w:r w:rsidRPr="00C75C44">
        <w:rPr>
          <w:rFonts w:eastAsia="Times New Roman"/>
          <w:b/>
          <w:i/>
        </w:rPr>
        <w:t>append</w:t>
      </w:r>
      <w:r w:rsidR="002F1890">
        <w:rPr>
          <w:rFonts w:eastAsia="Times New Roman"/>
        </w:rPr>
        <w:t xml:space="preserve"> the existing pages.</w:t>
      </w:r>
    </w:p>
    <w:p w14:paraId="7833E4A5" w14:textId="77777777" w:rsidR="00C75C44" w:rsidRPr="00C75C44" w:rsidRDefault="00C75C44" w:rsidP="00C75C44">
      <w:pPr>
        <w:divId w:val="1453354881"/>
        <w:rPr>
          <w:rFonts w:eastAsia="Times New Roman"/>
          <w:b/>
          <w:i/>
        </w:rPr>
      </w:pPr>
      <w:r w:rsidRPr="00C75C44">
        <w:rPr>
          <w:rFonts w:eastAsia="Times New Roman"/>
          <w:b/>
          <w:i/>
        </w:rPr>
        <w:t xml:space="preserve">Record of Authorization document </w:t>
      </w:r>
    </w:p>
    <w:p w14:paraId="79D783A7" w14:textId="77777777" w:rsidR="00C75C44" w:rsidRPr="00C75C44" w:rsidRDefault="00C75C44" w:rsidP="004F0810">
      <w:pPr>
        <w:spacing w:after="480"/>
        <w:ind w:left="90"/>
        <w:jc w:val="center"/>
        <w:divId w:val="1453354881"/>
        <w:rPr>
          <w:rFonts w:ascii="Calibri" w:eastAsia="Times New Roman" w:hAnsi="Calibri" w:cs="Arial"/>
          <w:color w:val="000000"/>
          <w:szCs w:val="20"/>
        </w:rPr>
      </w:pPr>
      <w:r w:rsidRPr="00C75C44">
        <w:rPr>
          <w:rFonts w:ascii="Calibri" w:eastAsia="Times New Roman" w:hAnsi="Calibri" w:cs="Arial"/>
          <w:noProof/>
          <w:color w:val="000000"/>
          <w:szCs w:val="20"/>
        </w:rPr>
        <w:drawing>
          <wp:inline distT="0" distB="0" distL="0" distR="0" wp14:anchorId="686A2201" wp14:editId="650CC374">
            <wp:extent cx="4407408" cy="2852928"/>
            <wp:effectExtent l="0" t="0" r="0" b="508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63">
                      <a:extLst>
                        <a:ext uri="{28A0092B-C50C-407E-A947-70E740481C1C}">
                          <a14:useLocalDpi xmlns:a14="http://schemas.microsoft.com/office/drawing/2010/main" val="0"/>
                        </a:ext>
                      </a:extLst>
                    </a:blip>
                    <a:stretch>
                      <a:fillRect/>
                    </a:stretch>
                  </pic:blipFill>
                  <pic:spPr>
                    <a:xfrm>
                      <a:off x="0" y="0"/>
                      <a:ext cx="4407408" cy="2852928"/>
                    </a:xfrm>
                    <a:prstGeom prst="rect">
                      <a:avLst/>
                    </a:prstGeom>
                  </pic:spPr>
                </pic:pic>
              </a:graphicData>
            </a:graphic>
          </wp:inline>
        </w:drawing>
      </w:r>
    </w:p>
    <w:p w14:paraId="5BE2854B" w14:textId="409D92C3" w:rsidR="00C75C44" w:rsidRPr="00C75C44" w:rsidRDefault="00C75C44" w:rsidP="00C75C44">
      <w:pPr>
        <w:spacing w:after="360"/>
        <w:divId w:val="1453354881"/>
        <w:rPr>
          <w:rFonts w:ascii="Calibri" w:eastAsia="Times New Roman" w:hAnsi="Calibri" w:cs="Arial"/>
          <w:color w:val="000000"/>
          <w:szCs w:val="20"/>
        </w:rPr>
      </w:pPr>
      <w:r w:rsidRPr="00C75C44">
        <w:rPr>
          <w:rFonts w:ascii="Calibri" w:eastAsia="Times New Roman" w:hAnsi="Calibri" w:cs="Arial"/>
          <w:color w:val="000000"/>
          <w:szCs w:val="20"/>
        </w:rPr>
        <w:t xml:space="preserve">The additional pages are visible in the thumbnail frame. </w:t>
      </w:r>
      <w:r w:rsidR="002D348C">
        <w:rPr>
          <w:rFonts w:ascii="Calibri" w:eastAsia="Times New Roman" w:hAnsi="Calibri" w:cs="Arial"/>
          <w:color w:val="000000"/>
          <w:szCs w:val="20"/>
        </w:rPr>
        <w:t xml:space="preserve"> The pages are placed after the existing pages.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5"/>
        <w:gridCol w:w="7825"/>
      </w:tblGrid>
      <w:tr w:rsidR="00C75C44" w:rsidRPr="00C75C44" w14:paraId="743D3056" w14:textId="77777777" w:rsidTr="00C75C44">
        <w:trPr>
          <w:divId w:val="1453354881"/>
        </w:trPr>
        <w:tc>
          <w:tcPr>
            <w:tcW w:w="1525" w:type="dxa"/>
          </w:tcPr>
          <w:p w14:paraId="1C20702E" w14:textId="77777777" w:rsidR="00C75C44" w:rsidRPr="00C75C44" w:rsidRDefault="00C75C44" w:rsidP="00C75C44">
            <w:pPr>
              <w:keepNext/>
              <w:spacing w:after="0"/>
              <w:jc w:val="center"/>
              <w:rPr>
                <w:rFonts w:ascii="Calibri" w:eastAsia="Times New Roman" w:hAnsi="Calibri" w:cs="Arial"/>
                <w:i/>
                <w:color w:val="000000"/>
                <w:sz w:val="22"/>
                <w:szCs w:val="22"/>
              </w:rPr>
            </w:pPr>
            <w:r w:rsidRPr="00C75C44">
              <w:rPr>
                <w:rFonts w:ascii="Calibri" w:eastAsia="Times New Roman" w:hAnsi="Calibri" w:cs="Arial"/>
                <w:i/>
                <w:color w:val="000000"/>
                <w:sz w:val="22"/>
                <w:szCs w:val="22"/>
              </w:rPr>
              <w:t>File status</w:t>
            </w:r>
          </w:p>
        </w:tc>
        <w:tc>
          <w:tcPr>
            <w:tcW w:w="7825" w:type="dxa"/>
            <w:tcBorders>
              <w:left w:val="nil"/>
            </w:tcBorders>
          </w:tcPr>
          <w:p w14:paraId="237C57B3" w14:textId="77777777" w:rsidR="00C75C44" w:rsidRPr="00C75C44" w:rsidRDefault="00C75C44" w:rsidP="00C75C44">
            <w:pPr>
              <w:spacing w:after="0"/>
              <w:rPr>
                <w:rFonts w:ascii="Calibri" w:eastAsia="Times New Roman" w:hAnsi="Calibri" w:cs="Arial"/>
                <w:color w:val="000000"/>
                <w:szCs w:val="20"/>
              </w:rPr>
            </w:pPr>
          </w:p>
        </w:tc>
      </w:tr>
      <w:tr w:rsidR="00C75C44" w:rsidRPr="00C75C44" w14:paraId="13E4B345" w14:textId="77777777" w:rsidTr="00C75C44">
        <w:trPr>
          <w:divId w:val="1453354881"/>
        </w:trPr>
        <w:tc>
          <w:tcPr>
            <w:tcW w:w="1525" w:type="dxa"/>
            <w:tcBorders>
              <w:right w:val="single" w:sz="12" w:space="0" w:color="767171" w:themeColor="background2" w:themeShade="80"/>
            </w:tcBorders>
          </w:tcPr>
          <w:p w14:paraId="6A7449ED" w14:textId="77777777" w:rsidR="00C75C44" w:rsidRPr="00C75C44" w:rsidRDefault="00C75C44" w:rsidP="00C75C44">
            <w:pPr>
              <w:keepNext/>
              <w:spacing w:after="360"/>
              <w:jc w:val="center"/>
              <w:rPr>
                <w:rFonts w:ascii="Calibri" w:eastAsia="Times New Roman" w:hAnsi="Calibri" w:cs="Arial"/>
                <w:color w:val="000000"/>
                <w:sz w:val="22"/>
                <w:szCs w:val="22"/>
              </w:rPr>
            </w:pPr>
            <w:r w:rsidRPr="00C75C44">
              <w:rPr>
                <w:rFonts w:ascii="Calibri" w:eastAsia="Times New Roman" w:hAnsi="Calibri" w:cs="Arial"/>
                <w:b/>
                <w:color w:val="000000"/>
                <w:sz w:val="22"/>
                <w:szCs w:val="22"/>
              </w:rPr>
              <w:t>Version</w:t>
            </w:r>
          </w:p>
        </w:tc>
        <w:tc>
          <w:tcPr>
            <w:tcW w:w="7825" w:type="dxa"/>
            <w:tcBorders>
              <w:left w:val="single" w:sz="12" w:space="0" w:color="767171" w:themeColor="background2" w:themeShade="80"/>
            </w:tcBorders>
          </w:tcPr>
          <w:p w14:paraId="0A44FE84" w14:textId="77777777" w:rsidR="00C75C44" w:rsidRPr="00C75C44" w:rsidRDefault="00C75C44" w:rsidP="00C75C44">
            <w:pPr>
              <w:keepNext/>
              <w:spacing w:after="360"/>
              <w:rPr>
                <w:rFonts w:ascii="Calibri" w:eastAsia="Times New Roman" w:hAnsi="Calibri" w:cs="Arial"/>
                <w:color w:val="000000"/>
                <w:szCs w:val="20"/>
              </w:rPr>
            </w:pPr>
            <w:r w:rsidRPr="00C75C44">
              <w:rPr>
                <w:rFonts w:ascii="Calibri" w:eastAsia="Times New Roman" w:hAnsi="Calibri" w:cs="Arial"/>
                <w:color w:val="000000"/>
                <w:szCs w:val="20"/>
              </w:rPr>
              <w:t xml:space="preserve">The </w:t>
            </w:r>
            <w:r w:rsidRPr="00C75C44">
              <w:rPr>
                <w:rFonts w:ascii="Calibri" w:eastAsia="Times New Roman" w:hAnsi="Calibri" w:cs="Arial"/>
                <w:i/>
                <w:color w:val="000000"/>
                <w:szCs w:val="20"/>
              </w:rPr>
              <w:t>Version</w:t>
            </w:r>
            <w:r w:rsidRPr="00C75C44">
              <w:rPr>
                <w:rFonts w:ascii="Calibri" w:eastAsia="Times New Roman" w:hAnsi="Calibri" w:cs="Arial"/>
                <w:color w:val="000000"/>
                <w:szCs w:val="20"/>
              </w:rPr>
              <w:t xml:space="preserve"> of the new </w:t>
            </w:r>
            <w:r w:rsidRPr="002D348C">
              <w:rPr>
                <w:rFonts w:ascii="Calibri" w:eastAsia="Times New Roman" w:hAnsi="Calibri" w:cs="Arial"/>
                <w:b/>
                <w:i/>
                <w:color w:val="000000"/>
                <w:szCs w:val="20"/>
              </w:rPr>
              <w:t>Authorization</w:t>
            </w:r>
            <w:r w:rsidRPr="00C75C44">
              <w:rPr>
                <w:rFonts w:ascii="Calibri" w:eastAsia="Times New Roman" w:hAnsi="Calibri" w:cs="Arial"/>
                <w:color w:val="000000"/>
                <w:szCs w:val="20"/>
              </w:rPr>
              <w:t xml:space="preserve"> file is 1.  When uploading multiple files, the version increments by the number of documents added. For example, adding four Authorization files in the initial upload will automatically create version 4. </w:t>
            </w:r>
          </w:p>
        </w:tc>
      </w:tr>
      <w:tr w:rsidR="00C75C44" w:rsidRPr="00C75C44" w14:paraId="1715BC6E" w14:textId="77777777" w:rsidTr="00C75C44">
        <w:trPr>
          <w:divId w:val="1453354881"/>
        </w:trPr>
        <w:tc>
          <w:tcPr>
            <w:tcW w:w="1525" w:type="dxa"/>
            <w:tcBorders>
              <w:right w:val="single" w:sz="12" w:space="0" w:color="767171" w:themeColor="background2" w:themeShade="80"/>
            </w:tcBorders>
          </w:tcPr>
          <w:p w14:paraId="47BE2313" w14:textId="77777777" w:rsidR="00C75C44" w:rsidRPr="00C75C44" w:rsidRDefault="00C75C44" w:rsidP="00C75C44">
            <w:pPr>
              <w:keepNext/>
              <w:spacing w:after="360"/>
              <w:jc w:val="center"/>
              <w:rPr>
                <w:rFonts w:ascii="Calibri" w:eastAsia="Times New Roman" w:hAnsi="Calibri" w:cs="Arial"/>
                <w:color w:val="000000"/>
                <w:sz w:val="22"/>
                <w:szCs w:val="22"/>
              </w:rPr>
            </w:pPr>
            <w:r w:rsidRPr="00C75C44">
              <w:rPr>
                <w:rFonts w:ascii="Calibri" w:eastAsia="Times New Roman" w:hAnsi="Calibri" w:cs="Arial"/>
                <w:b/>
                <w:color w:val="000000"/>
                <w:sz w:val="22"/>
                <w:szCs w:val="22"/>
              </w:rPr>
              <w:t>Filename</w:t>
            </w:r>
          </w:p>
        </w:tc>
        <w:tc>
          <w:tcPr>
            <w:tcW w:w="7825" w:type="dxa"/>
            <w:tcBorders>
              <w:left w:val="single" w:sz="12" w:space="0" w:color="767171" w:themeColor="background2" w:themeShade="80"/>
            </w:tcBorders>
          </w:tcPr>
          <w:p w14:paraId="645474E7" w14:textId="77777777" w:rsidR="00C75C44" w:rsidRPr="00C75C44" w:rsidRDefault="00C75C44" w:rsidP="00C75C44">
            <w:pPr>
              <w:keepNext/>
              <w:spacing w:after="360"/>
              <w:rPr>
                <w:rFonts w:ascii="Calibri" w:eastAsia="Times New Roman" w:hAnsi="Calibri" w:cs="Arial"/>
                <w:color w:val="000000"/>
                <w:szCs w:val="20"/>
              </w:rPr>
            </w:pPr>
            <w:r w:rsidRPr="00C75C44">
              <w:rPr>
                <w:rFonts w:ascii="Calibri" w:eastAsia="Times New Roman" w:hAnsi="Calibri" w:cs="Arial"/>
                <w:color w:val="000000"/>
                <w:szCs w:val="20"/>
              </w:rPr>
              <w:t xml:space="preserve">The </w:t>
            </w:r>
            <w:r w:rsidRPr="00C75C44">
              <w:rPr>
                <w:rFonts w:ascii="Calibri" w:eastAsia="Times New Roman" w:hAnsi="Calibri" w:cs="Arial"/>
                <w:i/>
                <w:color w:val="000000"/>
                <w:szCs w:val="20"/>
              </w:rPr>
              <w:t>Filename</w:t>
            </w:r>
            <w:r w:rsidRPr="00C75C44">
              <w:rPr>
                <w:rFonts w:ascii="Calibri" w:eastAsia="Times New Roman" w:hAnsi="Calibri" w:cs="Arial"/>
                <w:color w:val="000000"/>
                <w:szCs w:val="20"/>
              </w:rPr>
              <w:t xml:space="preserve"> will not change, it remains the name of the original, or first, uploaded file. </w:t>
            </w:r>
          </w:p>
        </w:tc>
      </w:tr>
      <w:tr w:rsidR="00C75C44" w:rsidRPr="00C75C44" w14:paraId="42276ECC" w14:textId="77777777" w:rsidTr="00C75C44">
        <w:trPr>
          <w:divId w:val="1453354881"/>
        </w:trPr>
        <w:tc>
          <w:tcPr>
            <w:tcW w:w="1525" w:type="dxa"/>
            <w:tcBorders>
              <w:right w:val="single" w:sz="12" w:space="0" w:color="767171" w:themeColor="background2" w:themeShade="80"/>
            </w:tcBorders>
          </w:tcPr>
          <w:p w14:paraId="37EA7AC3" w14:textId="77777777" w:rsidR="00C75C44" w:rsidRPr="00C75C44" w:rsidRDefault="00C75C44" w:rsidP="00C75C44">
            <w:pPr>
              <w:keepNext/>
              <w:spacing w:after="360"/>
              <w:jc w:val="center"/>
              <w:rPr>
                <w:rFonts w:ascii="Calibri" w:eastAsia="Times New Roman" w:hAnsi="Calibri" w:cs="Arial"/>
                <w:color w:val="000000"/>
                <w:sz w:val="22"/>
                <w:szCs w:val="22"/>
              </w:rPr>
            </w:pPr>
            <w:r w:rsidRPr="00C75C44">
              <w:rPr>
                <w:rFonts w:ascii="Calibri" w:eastAsia="Times New Roman" w:hAnsi="Calibri" w:cs="Arial"/>
                <w:b/>
                <w:color w:val="000000"/>
                <w:sz w:val="22"/>
                <w:szCs w:val="22"/>
              </w:rPr>
              <w:t>Pages</w:t>
            </w:r>
          </w:p>
        </w:tc>
        <w:tc>
          <w:tcPr>
            <w:tcW w:w="7825" w:type="dxa"/>
            <w:tcBorders>
              <w:left w:val="single" w:sz="12" w:space="0" w:color="767171" w:themeColor="background2" w:themeShade="80"/>
            </w:tcBorders>
          </w:tcPr>
          <w:p w14:paraId="39746A86" w14:textId="77777777" w:rsidR="00C75C44" w:rsidRPr="00C75C44" w:rsidRDefault="00C75C44" w:rsidP="00C75C44">
            <w:pPr>
              <w:keepNext/>
              <w:spacing w:after="360"/>
              <w:rPr>
                <w:rFonts w:ascii="Calibri" w:eastAsia="Times New Roman" w:hAnsi="Calibri" w:cs="Arial"/>
                <w:color w:val="000000"/>
                <w:szCs w:val="20"/>
              </w:rPr>
            </w:pPr>
            <w:r w:rsidRPr="00C75C44">
              <w:rPr>
                <w:rFonts w:ascii="Calibri" w:eastAsia="Times New Roman" w:hAnsi="Calibri" w:cs="Arial"/>
                <w:color w:val="000000"/>
                <w:szCs w:val="20"/>
              </w:rPr>
              <w:t xml:space="preserve">The </w:t>
            </w:r>
            <w:r w:rsidRPr="00C75C44">
              <w:rPr>
                <w:rFonts w:ascii="Calibri" w:eastAsia="Times New Roman" w:hAnsi="Calibri" w:cs="Arial"/>
                <w:i/>
                <w:color w:val="000000"/>
                <w:szCs w:val="20"/>
              </w:rPr>
              <w:t>Pages</w:t>
            </w:r>
            <w:r w:rsidRPr="00C75C44">
              <w:rPr>
                <w:rFonts w:ascii="Calibri" w:eastAsia="Times New Roman" w:hAnsi="Calibri" w:cs="Arial"/>
                <w:color w:val="000000"/>
                <w:szCs w:val="20"/>
              </w:rPr>
              <w:t xml:space="preserve"> count increments by the number of pages added to the file. </w:t>
            </w:r>
          </w:p>
        </w:tc>
      </w:tr>
    </w:tbl>
    <w:p w14:paraId="7DD252F6" w14:textId="77777777" w:rsidR="00C75C44" w:rsidRPr="00C75C44" w:rsidRDefault="00C75C44" w:rsidP="00C75C44">
      <w:pPr>
        <w:keepNext/>
        <w:spacing w:after="0"/>
        <w:divId w:val="1453354881"/>
        <w:rPr>
          <w:rFonts w:ascii="Calibri" w:eastAsia="Times New Roman" w:hAnsi="Calibri" w:cs="Arial"/>
          <w:color w:val="000000"/>
          <w:szCs w:val="20"/>
        </w:rPr>
      </w:pPr>
    </w:p>
    <w:p w14:paraId="08C592D1" w14:textId="244F2FC0" w:rsidR="00C75C44" w:rsidRPr="00C75C44" w:rsidRDefault="00C75C44" w:rsidP="0087017A">
      <w:pPr>
        <w:numPr>
          <w:ilvl w:val="0"/>
          <w:numId w:val="40"/>
        </w:numPr>
        <w:spacing w:after="240"/>
        <w:divId w:val="1453354881"/>
        <w:rPr>
          <w:rFonts w:eastAsia="Times New Roman"/>
        </w:rPr>
      </w:pPr>
      <w:r w:rsidRPr="00C75C44">
        <w:rPr>
          <w:rFonts w:eastAsia="Times New Roman"/>
        </w:rPr>
        <w:t xml:space="preserve">To remove </w:t>
      </w:r>
      <w:r w:rsidR="00090B9A">
        <w:rPr>
          <w:rFonts w:eastAsia="Times New Roman"/>
        </w:rPr>
        <w:t>the</w:t>
      </w:r>
      <w:r w:rsidR="00090B9A" w:rsidRPr="00C75C44">
        <w:rPr>
          <w:rFonts w:eastAsia="Times New Roman"/>
        </w:rPr>
        <w:t xml:space="preserve"> </w:t>
      </w:r>
      <w:r w:rsidRPr="00C75C44">
        <w:rPr>
          <w:rFonts w:eastAsia="Times New Roman"/>
        </w:rPr>
        <w:t xml:space="preserve">file from the </w:t>
      </w:r>
      <w:r w:rsidR="0079573E">
        <w:rPr>
          <w:rFonts w:eastAsia="Times New Roman"/>
        </w:rPr>
        <w:t>request</w:t>
      </w:r>
      <w:r w:rsidRPr="00C75C44">
        <w:rPr>
          <w:rFonts w:eastAsia="Times New Roman"/>
        </w:rPr>
        <w:t xml:space="preserve">, click the  </w:t>
      </w:r>
      <w:r w:rsidRPr="00C75C44">
        <w:rPr>
          <w:rFonts w:eastAsia="Times New Roman"/>
          <w:noProof/>
        </w:rPr>
        <w:drawing>
          <wp:inline distT="0" distB="0" distL="0" distR="0" wp14:anchorId="161336D3" wp14:editId="7A2B0A93">
            <wp:extent cx="129551" cy="121931"/>
            <wp:effectExtent l="0" t="0" r="381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17">
                      <a:extLst>
                        <a:ext uri="{28A0092B-C50C-407E-A947-70E740481C1C}">
                          <a14:useLocalDpi xmlns:a14="http://schemas.microsoft.com/office/drawing/2010/main" val="0"/>
                        </a:ext>
                      </a:extLst>
                    </a:blip>
                    <a:stretch>
                      <a:fillRect/>
                    </a:stretch>
                  </pic:blipFill>
                  <pic:spPr>
                    <a:xfrm>
                      <a:off x="0" y="0"/>
                      <a:ext cx="129551" cy="121931"/>
                    </a:xfrm>
                    <a:prstGeom prst="rect">
                      <a:avLst/>
                    </a:prstGeom>
                  </pic:spPr>
                </pic:pic>
              </a:graphicData>
            </a:graphic>
          </wp:inline>
        </w:drawing>
      </w:r>
      <w:r w:rsidRPr="00C75C44">
        <w:rPr>
          <w:rFonts w:eastAsia="Times New Roman"/>
        </w:rPr>
        <w:t xml:space="preserve">  </w:t>
      </w:r>
      <w:r w:rsidRPr="00C75C44">
        <w:rPr>
          <w:rFonts w:eastAsia="Times New Roman"/>
          <w:b/>
        </w:rPr>
        <w:t>Delete</w:t>
      </w:r>
      <w:r w:rsidRPr="00C75C44">
        <w:rPr>
          <w:rFonts w:eastAsia="Times New Roman"/>
        </w:rPr>
        <w:t xml:space="preserve"> (trash can) icon.</w:t>
      </w:r>
    </w:p>
    <w:p w14:paraId="1E9E21B0" w14:textId="77777777" w:rsidR="00C75C44" w:rsidRPr="00C75C44" w:rsidRDefault="00C75C44" w:rsidP="00C75C44">
      <w:pPr>
        <w:pStyle w:val="Heading3"/>
        <w:divId w:val="1453354881"/>
      </w:pPr>
      <w:bookmarkStart w:id="208" w:name="_Toc457583154"/>
      <w:r w:rsidRPr="00C75C44">
        <w:t>Add Abstract Documents</w:t>
      </w:r>
      <w:bookmarkEnd w:id="208"/>
    </w:p>
    <w:p w14:paraId="337F1489" w14:textId="6F158CD7" w:rsidR="00C75C44" w:rsidRPr="00C75C44" w:rsidRDefault="00C75C44" w:rsidP="00C75C44">
      <w:pPr>
        <w:divId w:val="1453354881"/>
      </w:pPr>
      <w:r w:rsidRPr="00C75C44">
        <w:t xml:space="preserve">You can upload more than one file. If you are creating a new Abstract document, the </w:t>
      </w:r>
      <w:r w:rsidRPr="00C75C44">
        <w:rPr>
          <w:b/>
        </w:rPr>
        <w:t>file name</w:t>
      </w:r>
      <w:r w:rsidRPr="00C75C44">
        <w:t xml:space="preserve"> defaults to the </w:t>
      </w:r>
      <w:r w:rsidRPr="00C75C44">
        <w:rPr>
          <w:i/>
        </w:rPr>
        <w:t>first</w:t>
      </w:r>
      <w:r w:rsidRPr="00C75C44">
        <w:t xml:space="preserve"> file in the batch.</w:t>
      </w:r>
    </w:p>
    <w:p w14:paraId="2D439D11" w14:textId="77777777" w:rsidR="00C75C44" w:rsidRPr="00C75C44" w:rsidRDefault="00C75C44" w:rsidP="00C75C44">
      <w:pPr>
        <w:spacing w:after="360"/>
        <w:ind w:left="994"/>
        <w:divId w:val="1453354881"/>
        <w:rPr>
          <w:rFonts w:eastAsia="Times New Roman"/>
        </w:rPr>
      </w:pPr>
      <w:r w:rsidRPr="00C75C44">
        <w:rPr>
          <w:rFonts w:eastAsia="Times New Roman"/>
          <w:noProof/>
          <w:color w:val="009999"/>
        </w:rPr>
        <mc:AlternateContent>
          <mc:Choice Requires="wps">
            <w:drawing>
              <wp:anchor distT="0" distB="0" distL="114300" distR="114300" simplePos="0" relativeHeight="251689984" behindDoc="0" locked="0" layoutInCell="1" allowOverlap="1" wp14:anchorId="6041A602" wp14:editId="518A7743">
                <wp:simplePos x="0" y="0"/>
                <wp:positionH relativeFrom="column">
                  <wp:posOffset>289560</wp:posOffset>
                </wp:positionH>
                <wp:positionV relativeFrom="paragraph">
                  <wp:posOffset>68580</wp:posOffset>
                </wp:positionV>
                <wp:extent cx="236220" cy="228600"/>
                <wp:effectExtent l="0" t="0" r="0" b="0"/>
                <wp:wrapNone/>
                <wp:docPr id="322" name="Explosion 1 322"/>
                <wp:cNvGraphicFramePr/>
                <a:graphic xmlns:a="http://schemas.openxmlformats.org/drawingml/2006/main">
                  <a:graphicData uri="http://schemas.microsoft.com/office/word/2010/wordprocessingShape">
                    <wps:wsp>
                      <wps:cNvSpPr/>
                      <wps:spPr>
                        <a:xfrm>
                          <a:off x="0" y="0"/>
                          <a:ext cx="236220" cy="228600"/>
                        </a:xfrm>
                        <a:prstGeom prst="irregularSeal1">
                          <a:avLst/>
                        </a:prstGeom>
                        <a:solidFill>
                          <a:srgbClr val="33CCCC"/>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w:pict>
              <v:shape w14:anchorId="4BF9B0BE" id="Explosion 1 322" o:spid="_x0000_s1026" type="#_x0000_t71" style="position:absolute;margin-left:22.8pt;margin-top:5.4pt;width:18.6pt;height:18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" fillcolor="#3cc" stroked="f" strokeweight="1pt"/>
            </w:pict>
          </mc:Fallback>
        </mc:AlternateContent>
      </w:r>
      <w:r w:rsidRPr="00C75C44">
        <w:rPr>
          <w:rFonts w:eastAsia="Times New Roman"/>
          <w:noProof/>
        </w:rPr>
        <mc:AlternateContent>
          <mc:Choice Requires="wps">
            <w:drawing>
              <wp:inline distT="0" distB="0" distL="0" distR="0" wp14:anchorId="480E2BB1" wp14:editId="62AF03C9">
                <wp:extent cx="5242560" cy="662940"/>
                <wp:effectExtent l="0" t="0" r="0" b="3810"/>
                <wp:docPr id="323" name="Text Box 323"/>
                <wp:cNvGraphicFramePr/>
                <a:graphic xmlns:a="http://schemas.openxmlformats.org/drawingml/2006/main">
                  <a:graphicData uri="http://schemas.microsoft.com/office/word/2010/wordprocessingShape">
                    <wps:wsp>
                      <wps:cNvSpPr txBox="1"/>
                      <wps:spPr>
                        <a:xfrm>
                          <a:off x="0" y="0"/>
                          <a:ext cx="5242560" cy="662940"/>
                        </a:xfrm>
                        <a:prstGeom prst="rect">
                          <a:avLst/>
                        </a:prstGeom>
                        <a:noFill/>
                        <a:ln w="6350">
                          <a:noFill/>
                        </a:ln>
                        <a:effectLst/>
                      </wps:spPr>
                      <wps:txbx>
                        <w:txbxContent>
                          <w:p w14:paraId="559D1F26" w14:textId="7CD0EBE5" w:rsidR="003864C8" w:rsidRPr="00A00EFE" w:rsidRDefault="003864C8" w:rsidP="00C75C44">
                            <w:pPr>
                              <w:keepNext/>
                              <w:pBdr>
                                <w:bottom w:val="single" w:sz="6" w:space="8" w:color="009999"/>
                              </w:pBdr>
                              <w:spacing w:after="240"/>
                              <w:rPr>
                                <w:rFonts w:ascii="Arial" w:hAnsi="Arial" w:cs="Arial"/>
                                <w:sz w:val="20"/>
                                <w:szCs w:val="20"/>
                              </w:rPr>
                            </w:pPr>
                            <w:r>
                              <w:rPr>
                                <w:rFonts w:ascii="Arial" w:hAnsi="Arial" w:cs="Arial"/>
                                <w:sz w:val="20"/>
                                <w:szCs w:val="20"/>
                              </w:rPr>
                              <w:t>HDS orders the files as they appear in Windows Explorer. By default, files in Windows Explorer folders list in ascending alphabetical order. When the folder opens</w:t>
                            </w:r>
                            <w:r w:rsidRPr="009A6746">
                              <w:rPr>
                                <w:rFonts w:ascii="Arial" w:hAnsi="Arial" w:cs="Arial"/>
                                <w:sz w:val="20"/>
                                <w:szCs w:val="20"/>
                              </w:rPr>
                              <w:t xml:space="preserve"> </w:t>
                            </w:r>
                            <w:r>
                              <w:rPr>
                                <w:rFonts w:ascii="Arial" w:hAnsi="Arial" w:cs="Arial"/>
                                <w:sz w:val="20"/>
                                <w:szCs w:val="20"/>
                              </w:rPr>
                              <w:t>in</w:t>
                            </w:r>
                            <w:r w:rsidRPr="009A6746">
                              <w:rPr>
                                <w:rFonts w:ascii="Arial" w:hAnsi="Arial" w:cs="Arial"/>
                                <w:sz w:val="20"/>
                                <w:szCs w:val="20"/>
                              </w:rPr>
                              <w:t xml:space="preserve"> </w:t>
                            </w:r>
                            <w:r>
                              <w:rPr>
                                <w:rFonts w:ascii="Arial" w:hAnsi="Arial" w:cs="Arial"/>
                                <w:sz w:val="20"/>
                                <w:szCs w:val="20"/>
                              </w:rPr>
                              <w:t xml:space="preserve">Explorer, sort the files </w:t>
                            </w:r>
                            <w:r w:rsidRPr="009A6746">
                              <w:rPr>
                                <w:rFonts w:ascii="Arial" w:hAnsi="Arial" w:cs="Arial"/>
                                <w:i/>
                                <w:sz w:val="20"/>
                                <w:szCs w:val="20"/>
                              </w:rPr>
                              <w:t>before</w:t>
                            </w:r>
                            <w:r>
                              <w:rPr>
                                <w:rFonts w:ascii="Arial" w:hAnsi="Arial" w:cs="Arial"/>
                                <w:sz w:val="20"/>
                                <w:szCs w:val="20"/>
                              </w:rPr>
                              <w:t xml:space="preserve"> selecting and uploading to create the file name you want.</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a:graphicData>
                </a:graphic>
              </wp:inline>
            </w:drawing>
          </mc:Choice>
          <mc:Fallback>
            <w:pict>
              <v:shape w14:anchorId="480E2BB1" id="Text Box 323" o:spid="_x0000_s1049" type="#_x0000_t202" style="width:412.8pt;height:5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" filled="f" stroked="f" strokeweight=".5pt">
                <v:textbox inset=",7.2pt,,0">
                  <w:txbxContent>
                    <w:p w14:paraId="559D1F26" w14:textId="7CD0EBE5" w:rsidR="003864C8" w:rsidRPr="00A00EFE" w:rsidRDefault="003864C8" w:rsidP="00C75C44">
                      <w:pPr>
                        <w:keepNext/>
                        <w:pBdr>
                          <w:bottom w:val="single" w:sz="6" w:space="8" w:color="009999"/>
                        </w:pBdr>
                        <w:spacing w:after="240"/>
                        <w:rPr>
                          <w:rFonts w:ascii="Arial" w:hAnsi="Arial" w:cs="Arial"/>
                          <w:sz w:val="20"/>
                          <w:szCs w:val="20"/>
                        </w:rPr>
                      </w:pPr>
                      <w:r>
                        <w:rPr>
                          <w:rFonts w:ascii="Arial" w:hAnsi="Arial" w:cs="Arial"/>
                          <w:sz w:val="20"/>
                          <w:szCs w:val="20"/>
                        </w:rPr>
                        <w:t>HDS orders the files as they appear in Windows Explorer. By default, files in Windows Explorer folders list in ascending alphabetical order. When the folder opens</w:t>
                      </w:r>
                      <w:r w:rsidRPr="009A6746">
                        <w:rPr>
                          <w:rFonts w:ascii="Arial" w:hAnsi="Arial" w:cs="Arial"/>
                          <w:sz w:val="20"/>
                          <w:szCs w:val="20"/>
                        </w:rPr>
                        <w:t xml:space="preserve"> </w:t>
                      </w:r>
                      <w:r>
                        <w:rPr>
                          <w:rFonts w:ascii="Arial" w:hAnsi="Arial" w:cs="Arial"/>
                          <w:sz w:val="20"/>
                          <w:szCs w:val="20"/>
                        </w:rPr>
                        <w:t>in</w:t>
                      </w:r>
                      <w:r w:rsidRPr="009A6746">
                        <w:rPr>
                          <w:rFonts w:ascii="Arial" w:hAnsi="Arial" w:cs="Arial"/>
                          <w:sz w:val="20"/>
                          <w:szCs w:val="20"/>
                        </w:rPr>
                        <w:t xml:space="preserve"> </w:t>
                      </w:r>
                      <w:r>
                        <w:rPr>
                          <w:rFonts w:ascii="Arial" w:hAnsi="Arial" w:cs="Arial"/>
                          <w:sz w:val="20"/>
                          <w:szCs w:val="20"/>
                        </w:rPr>
                        <w:t xml:space="preserve">Explorer, sort the files </w:t>
                      </w:r>
                      <w:r w:rsidRPr="009A6746">
                        <w:rPr>
                          <w:rFonts w:ascii="Arial" w:hAnsi="Arial" w:cs="Arial"/>
                          <w:i/>
                          <w:sz w:val="20"/>
                          <w:szCs w:val="20"/>
                        </w:rPr>
                        <w:t>before</w:t>
                      </w:r>
                      <w:r>
                        <w:rPr>
                          <w:rFonts w:ascii="Arial" w:hAnsi="Arial" w:cs="Arial"/>
                          <w:sz w:val="20"/>
                          <w:szCs w:val="20"/>
                        </w:rPr>
                        <w:t xml:space="preserve"> selecting and uploading to create the file name you want.</w:t>
                      </w:r>
                    </w:p>
                  </w:txbxContent>
                </v:textbox>
                <w10:anchorlock/>
              </v:shape>
            </w:pict>
          </mc:Fallback>
        </mc:AlternateContent>
      </w:r>
    </w:p>
    <w:p w14:paraId="513E98D2" w14:textId="7CEDDEBA" w:rsidR="00C75C44" w:rsidRPr="00C75C44" w:rsidRDefault="00C75C44" w:rsidP="002D348C">
      <w:pPr>
        <w:spacing w:after="360"/>
        <w:divId w:val="1453354881"/>
      </w:pPr>
      <w:r w:rsidRPr="00C75C44">
        <w:t xml:space="preserve">Files added to an Abstract </w:t>
      </w:r>
      <w:r w:rsidRPr="00C75C44">
        <w:rPr>
          <w:b/>
          <w:i/>
        </w:rPr>
        <w:t xml:space="preserve">append </w:t>
      </w:r>
      <w:r w:rsidRPr="00C75C44">
        <w:t>the existing pages.</w:t>
      </w:r>
    </w:p>
    <w:p w14:paraId="7A105EFD" w14:textId="39722EC8" w:rsidR="00C75C44" w:rsidRPr="00C75C44" w:rsidRDefault="00C75C44" w:rsidP="00C75C44">
      <w:pPr>
        <w:spacing w:after="360"/>
        <w:ind w:left="907"/>
        <w:divId w:val="1453354881"/>
        <w:rPr>
          <w:rFonts w:eastAsia="Times New Roman"/>
        </w:rPr>
      </w:pPr>
      <w:r w:rsidRPr="00C75C44">
        <w:rPr>
          <w:rFonts w:eastAsia="Times New Roman"/>
          <w:noProof/>
        </w:rPr>
        <w:drawing>
          <wp:inline distT="0" distB="0" distL="0" distR="0" wp14:anchorId="6F3111BB" wp14:editId="24C52122">
            <wp:extent cx="4544568" cy="2990088"/>
            <wp:effectExtent l="0" t="0" r="0" b="127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164">
                      <a:extLst>
                        <a:ext uri="{28A0092B-C50C-407E-A947-70E740481C1C}">
                          <a14:useLocalDpi xmlns:a14="http://schemas.microsoft.com/office/drawing/2010/main" val="0"/>
                        </a:ext>
                      </a:extLst>
                    </a:blip>
                    <a:stretch>
                      <a:fillRect/>
                    </a:stretch>
                  </pic:blipFill>
                  <pic:spPr>
                    <a:xfrm>
                      <a:off x="0" y="0"/>
                      <a:ext cx="4544568" cy="2990088"/>
                    </a:xfrm>
                    <a:prstGeom prst="rect">
                      <a:avLst/>
                    </a:prstGeom>
                  </pic:spPr>
                </pic:pic>
              </a:graphicData>
            </a:graphic>
          </wp:inline>
        </w:drawing>
      </w:r>
    </w:p>
    <w:p w14:paraId="61190B17" w14:textId="134FC7BF" w:rsidR="00C75C44" w:rsidRPr="00C75C44" w:rsidRDefault="00C75C44" w:rsidP="00C75C44">
      <w:pPr>
        <w:spacing w:after="360"/>
        <w:divId w:val="1453354881"/>
        <w:rPr>
          <w:rFonts w:eastAsia="Times New Roman"/>
        </w:rPr>
      </w:pPr>
      <w:r w:rsidRPr="00C75C44">
        <w:rPr>
          <w:rFonts w:eastAsia="Times New Roman"/>
        </w:rPr>
        <w:t xml:space="preserve">The additional pages are visible in the thumbnail frame. </w:t>
      </w:r>
      <w:r w:rsidR="002D348C" w:rsidRPr="002D348C">
        <w:rPr>
          <w:rFonts w:eastAsia="Times New Roman"/>
        </w:rPr>
        <w:t>The pages are placed after the existing pages.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5"/>
        <w:gridCol w:w="7825"/>
      </w:tblGrid>
      <w:tr w:rsidR="00C75C44" w:rsidRPr="00C75C44" w14:paraId="172F3696" w14:textId="77777777" w:rsidTr="00EE78A4">
        <w:trPr>
          <w:divId w:val="1453354881"/>
        </w:trPr>
        <w:tc>
          <w:tcPr>
            <w:tcW w:w="1525" w:type="dxa"/>
          </w:tcPr>
          <w:p w14:paraId="18CB62E0" w14:textId="77777777" w:rsidR="00C75C44" w:rsidRPr="00C75C44" w:rsidRDefault="00C75C44" w:rsidP="00C75C44">
            <w:pPr>
              <w:keepNext/>
              <w:spacing w:after="0"/>
              <w:rPr>
                <w:rFonts w:ascii="Calibri" w:eastAsia="Times New Roman" w:hAnsi="Calibri" w:cs="Arial"/>
                <w:i/>
                <w:color w:val="000000"/>
                <w:sz w:val="22"/>
                <w:szCs w:val="22"/>
              </w:rPr>
            </w:pPr>
            <w:r w:rsidRPr="00C75C44">
              <w:rPr>
                <w:rFonts w:ascii="Calibri" w:eastAsia="Times New Roman" w:hAnsi="Calibri" w:cs="Arial"/>
                <w:i/>
                <w:color w:val="000000"/>
                <w:sz w:val="22"/>
                <w:szCs w:val="22"/>
              </w:rPr>
              <w:t>File status</w:t>
            </w:r>
          </w:p>
        </w:tc>
        <w:tc>
          <w:tcPr>
            <w:tcW w:w="7825" w:type="dxa"/>
            <w:tcBorders>
              <w:left w:val="nil"/>
            </w:tcBorders>
          </w:tcPr>
          <w:p w14:paraId="4D9CE5F8" w14:textId="77777777" w:rsidR="00C75C44" w:rsidRPr="00C75C44" w:rsidRDefault="00C75C44" w:rsidP="00C75C44">
            <w:pPr>
              <w:keepNext/>
              <w:spacing w:after="0"/>
              <w:rPr>
                <w:rFonts w:ascii="Calibri" w:eastAsia="Times New Roman" w:hAnsi="Calibri" w:cs="Arial"/>
                <w:color w:val="000000"/>
                <w:szCs w:val="20"/>
              </w:rPr>
            </w:pPr>
          </w:p>
        </w:tc>
      </w:tr>
      <w:tr w:rsidR="00C75C44" w:rsidRPr="00C75C44" w14:paraId="48FFE0BB" w14:textId="77777777" w:rsidTr="00C75C44">
        <w:trPr>
          <w:divId w:val="1453354881"/>
        </w:trPr>
        <w:tc>
          <w:tcPr>
            <w:tcW w:w="1525" w:type="dxa"/>
            <w:tcBorders>
              <w:right w:val="single" w:sz="12" w:space="0" w:color="767171" w:themeColor="background2" w:themeShade="80"/>
            </w:tcBorders>
          </w:tcPr>
          <w:p w14:paraId="094DC3A8" w14:textId="77777777" w:rsidR="00C75C44" w:rsidRPr="00C75C44" w:rsidRDefault="00C75C44" w:rsidP="00C75C44">
            <w:pPr>
              <w:keepNext/>
              <w:spacing w:after="360"/>
              <w:rPr>
                <w:rFonts w:ascii="Calibri" w:eastAsia="Times New Roman" w:hAnsi="Calibri" w:cs="Arial"/>
                <w:color w:val="000000"/>
                <w:sz w:val="22"/>
                <w:szCs w:val="22"/>
              </w:rPr>
            </w:pPr>
            <w:r w:rsidRPr="00C75C44">
              <w:rPr>
                <w:rFonts w:ascii="Calibri" w:eastAsia="Times New Roman" w:hAnsi="Calibri" w:cs="Arial"/>
                <w:b/>
                <w:color w:val="000000"/>
                <w:sz w:val="22"/>
                <w:szCs w:val="22"/>
              </w:rPr>
              <w:t>Version</w:t>
            </w:r>
          </w:p>
        </w:tc>
        <w:tc>
          <w:tcPr>
            <w:tcW w:w="7825" w:type="dxa"/>
            <w:tcBorders>
              <w:left w:val="single" w:sz="12" w:space="0" w:color="767171" w:themeColor="background2" w:themeShade="80"/>
            </w:tcBorders>
          </w:tcPr>
          <w:p w14:paraId="0757A920" w14:textId="77777777" w:rsidR="00C75C44" w:rsidRPr="00C75C44" w:rsidRDefault="00C75C44" w:rsidP="00C75C44">
            <w:pPr>
              <w:keepNext/>
              <w:spacing w:after="360"/>
              <w:rPr>
                <w:rFonts w:ascii="Calibri" w:eastAsia="Times New Roman" w:hAnsi="Calibri" w:cs="Arial"/>
                <w:color w:val="000000"/>
                <w:szCs w:val="20"/>
              </w:rPr>
            </w:pPr>
            <w:r w:rsidRPr="00C75C44">
              <w:rPr>
                <w:rFonts w:ascii="Calibri" w:eastAsia="Times New Roman" w:hAnsi="Calibri" w:cs="Arial"/>
                <w:color w:val="000000"/>
                <w:szCs w:val="20"/>
              </w:rPr>
              <w:t xml:space="preserve">The </w:t>
            </w:r>
            <w:r w:rsidRPr="00C75C44">
              <w:rPr>
                <w:rFonts w:ascii="Calibri" w:eastAsia="Times New Roman" w:hAnsi="Calibri" w:cs="Arial"/>
                <w:i/>
                <w:color w:val="000000"/>
                <w:szCs w:val="20"/>
              </w:rPr>
              <w:t>Version</w:t>
            </w:r>
            <w:r w:rsidRPr="00C75C44">
              <w:rPr>
                <w:rFonts w:ascii="Calibri" w:eastAsia="Times New Roman" w:hAnsi="Calibri" w:cs="Arial"/>
                <w:color w:val="000000"/>
                <w:szCs w:val="20"/>
              </w:rPr>
              <w:t xml:space="preserve"> of the new Abstract file is 1.  When uploading multiple files, the version increments by the number of documents added. For example, adding four Abstract files in the initial upload will automatically create version 4. </w:t>
            </w:r>
          </w:p>
        </w:tc>
      </w:tr>
      <w:tr w:rsidR="00C75C44" w:rsidRPr="00C75C44" w14:paraId="5264E6FC" w14:textId="77777777" w:rsidTr="00C75C44">
        <w:trPr>
          <w:divId w:val="1453354881"/>
        </w:trPr>
        <w:tc>
          <w:tcPr>
            <w:tcW w:w="1525" w:type="dxa"/>
            <w:tcBorders>
              <w:right w:val="single" w:sz="12" w:space="0" w:color="767171" w:themeColor="background2" w:themeShade="80"/>
            </w:tcBorders>
          </w:tcPr>
          <w:p w14:paraId="1B5D30F0" w14:textId="77777777" w:rsidR="00C75C44" w:rsidRPr="00C75C44" w:rsidRDefault="00C75C44" w:rsidP="00C75C44">
            <w:pPr>
              <w:keepNext/>
              <w:spacing w:after="360"/>
              <w:rPr>
                <w:rFonts w:ascii="Calibri" w:eastAsia="Times New Roman" w:hAnsi="Calibri" w:cs="Arial"/>
                <w:color w:val="000000"/>
                <w:sz w:val="22"/>
                <w:szCs w:val="22"/>
              </w:rPr>
            </w:pPr>
            <w:r w:rsidRPr="00C75C44">
              <w:rPr>
                <w:rFonts w:ascii="Calibri" w:eastAsia="Times New Roman" w:hAnsi="Calibri" w:cs="Arial"/>
                <w:b/>
                <w:color w:val="000000"/>
                <w:sz w:val="22"/>
                <w:szCs w:val="22"/>
              </w:rPr>
              <w:t>Filename</w:t>
            </w:r>
          </w:p>
        </w:tc>
        <w:tc>
          <w:tcPr>
            <w:tcW w:w="7825" w:type="dxa"/>
            <w:tcBorders>
              <w:left w:val="single" w:sz="12" w:space="0" w:color="767171" w:themeColor="background2" w:themeShade="80"/>
            </w:tcBorders>
          </w:tcPr>
          <w:p w14:paraId="612B3A35" w14:textId="77777777" w:rsidR="00C75C44" w:rsidRPr="00C75C44" w:rsidRDefault="00C75C44" w:rsidP="00C75C44">
            <w:pPr>
              <w:keepNext/>
              <w:spacing w:after="360"/>
              <w:rPr>
                <w:rFonts w:ascii="Calibri" w:eastAsia="Times New Roman" w:hAnsi="Calibri" w:cs="Arial"/>
                <w:color w:val="000000"/>
                <w:szCs w:val="20"/>
              </w:rPr>
            </w:pPr>
            <w:r w:rsidRPr="00C75C44">
              <w:rPr>
                <w:rFonts w:ascii="Calibri" w:eastAsia="Times New Roman" w:hAnsi="Calibri" w:cs="Arial"/>
                <w:color w:val="000000"/>
                <w:szCs w:val="20"/>
              </w:rPr>
              <w:t xml:space="preserve">The </w:t>
            </w:r>
            <w:r w:rsidRPr="00C75C44">
              <w:rPr>
                <w:rFonts w:ascii="Calibri" w:eastAsia="Times New Roman" w:hAnsi="Calibri" w:cs="Arial"/>
                <w:i/>
                <w:color w:val="000000"/>
                <w:szCs w:val="20"/>
              </w:rPr>
              <w:t>Filename</w:t>
            </w:r>
            <w:r w:rsidRPr="00C75C44">
              <w:rPr>
                <w:rFonts w:ascii="Calibri" w:eastAsia="Times New Roman" w:hAnsi="Calibri" w:cs="Arial"/>
                <w:color w:val="000000"/>
                <w:szCs w:val="20"/>
              </w:rPr>
              <w:t xml:space="preserve"> will not change, it remains the name of the original, or first, uploaded file. </w:t>
            </w:r>
          </w:p>
        </w:tc>
      </w:tr>
      <w:tr w:rsidR="00C75C44" w:rsidRPr="00C75C44" w14:paraId="4D01A7D5" w14:textId="77777777" w:rsidTr="00C75C44">
        <w:trPr>
          <w:divId w:val="1453354881"/>
        </w:trPr>
        <w:tc>
          <w:tcPr>
            <w:tcW w:w="1525" w:type="dxa"/>
            <w:tcBorders>
              <w:right w:val="single" w:sz="12" w:space="0" w:color="767171" w:themeColor="background2" w:themeShade="80"/>
            </w:tcBorders>
          </w:tcPr>
          <w:p w14:paraId="03FE2253" w14:textId="77777777" w:rsidR="00C75C44" w:rsidRPr="00C75C44" w:rsidRDefault="00C75C44" w:rsidP="00C75C44">
            <w:pPr>
              <w:keepNext/>
              <w:spacing w:after="360"/>
              <w:rPr>
                <w:rFonts w:ascii="Calibri" w:eastAsia="Times New Roman" w:hAnsi="Calibri" w:cs="Arial"/>
                <w:color w:val="000000"/>
                <w:sz w:val="22"/>
                <w:szCs w:val="22"/>
              </w:rPr>
            </w:pPr>
            <w:r w:rsidRPr="00C75C44">
              <w:rPr>
                <w:rFonts w:ascii="Calibri" w:eastAsia="Times New Roman" w:hAnsi="Calibri" w:cs="Arial"/>
                <w:b/>
                <w:color w:val="000000"/>
                <w:sz w:val="22"/>
                <w:szCs w:val="22"/>
              </w:rPr>
              <w:t>Pages</w:t>
            </w:r>
          </w:p>
        </w:tc>
        <w:tc>
          <w:tcPr>
            <w:tcW w:w="7825" w:type="dxa"/>
            <w:tcBorders>
              <w:left w:val="single" w:sz="12" w:space="0" w:color="767171" w:themeColor="background2" w:themeShade="80"/>
            </w:tcBorders>
          </w:tcPr>
          <w:p w14:paraId="47777649" w14:textId="77777777" w:rsidR="00C75C44" w:rsidRPr="00C75C44" w:rsidRDefault="00C75C44" w:rsidP="00C75C44">
            <w:pPr>
              <w:keepNext/>
              <w:spacing w:after="360"/>
              <w:rPr>
                <w:rFonts w:ascii="Calibri" w:eastAsia="Times New Roman" w:hAnsi="Calibri" w:cs="Arial"/>
                <w:color w:val="000000"/>
                <w:szCs w:val="20"/>
              </w:rPr>
            </w:pPr>
            <w:r w:rsidRPr="00C75C44">
              <w:rPr>
                <w:rFonts w:ascii="Calibri" w:eastAsia="Times New Roman" w:hAnsi="Calibri" w:cs="Arial"/>
                <w:color w:val="000000"/>
                <w:szCs w:val="20"/>
              </w:rPr>
              <w:t xml:space="preserve">The </w:t>
            </w:r>
            <w:r w:rsidRPr="00C75C44">
              <w:rPr>
                <w:rFonts w:ascii="Calibri" w:eastAsia="Times New Roman" w:hAnsi="Calibri" w:cs="Arial"/>
                <w:i/>
                <w:color w:val="000000"/>
                <w:szCs w:val="20"/>
              </w:rPr>
              <w:t>Pages</w:t>
            </w:r>
            <w:r w:rsidRPr="00C75C44">
              <w:rPr>
                <w:rFonts w:ascii="Calibri" w:eastAsia="Times New Roman" w:hAnsi="Calibri" w:cs="Arial"/>
                <w:color w:val="000000"/>
                <w:szCs w:val="20"/>
              </w:rPr>
              <w:t xml:space="preserve"> count increments by the number of pages added to the file. </w:t>
            </w:r>
          </w:p>
        </w:tc>
      </w:tr>
    </w:tbl>
    <w:p w14:paraId="53908400" w14:textId="77777777" w:rsidR="00C75C44" w:rsidRPr="00C75C44" w:rsidRDefault="00C75C44" w:rsidP="00C75C44">
      <w:pPr>
        <w:keepNext/>
        <w:spacing w:after="0"/>
        <w:divId w:val="1453354881"/>
        <w:rPr>
          <w:rFonts w:eastAsia="Times New Roman"/>
        </w:rPr>
      </w:pPr>
    </w:p>
    <w:p w14:paraId="71EF69D5" w14:textId="77777777" w:rsidR="00832F79" w:rsidRPr="00BA78CA" w:rsidRDefault="00832F79" w:rsidP="00BA78CA">
      <w:pPr>
        <w:keepNext/>
        <w:spacing w:after="0"/>
        <w:ind w:left="720"/>
        <w:divId w:val="1453354881"/>
        <w:rPr>
          <w:rFonts w:eastAsia="Times New Roman"/>
          <w:b/>
          <w:i/>
        </w:rPr>
      </w:pPr>
      <w:r w:rsidRPr="00BA78CA">
        <w:rPr>
          <w:rFonts w:eastAsia="Times New Roman"/>
          <w:b/>
          <w:i/>
        </w:rPr>
        <w:t>Do you want to remove a file from the request?</w:t>
      </w:r>
    </w:p>
    <w:p w14:paraId="6A24C3DF" w14:textId="68ACAC34" w:rsidR="00C75C44" w:rsidRPr="00C75C44" w:rsidRDefault="00832F79" w:rsidP="00BA78CA">
      <w:pPr>
        <w:ind w:left="720"/>
        <w:divId w:val="1453354881"/>
        <w:rPr>
          <w:rFonts w:eastAsia="Times New Roman"/>
        </w:rPr>
      </w:pPr>
      <w:r>
        <w:rPr>
          <w:rFonts w:eastAsia="Times New Roman"/>
        </w:rPr>
        <w:t>C</w:t>
      </w:r>
      <w:r w:rsidR="00C75C44" w:rsidRPr="00C75C44">
        <w:rPr>
          <w:rFonts w:eastAsia="Times New Roman"/>
        </w:rPr>
        <w:t xml:space="preserve">lick the  </w:t>
      </w:r>
      <w:r w:rsidR="00C75C44" w:rsidRPr="00C75C44">
        <w:rPr>
          <w:rFonts w:eastAsia="Times New Roman"/>
          <w:noProof/>
        </w:rPr>
        <w:drawing>
          <wp:inline distT="0" distB="0" distL="0" distR="0" wp14:anchorId="4213C3F3" wp14:editId="0B511FD7">
            <wp:extent cx="129551" cy="121931"/>
            <wp:effectExtent l="0" t="0" r="381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17">
                      <a:extLst>
                        <a:ext uri="{28A0092B-C50C-407E-A947-70E740481C1C}">
                          <a14:useLocalDpi xmlns:a14="http://schemas.microsoft.com/office/drawing/2010/main" val="0"/>
                        </a:ext>
                      </a:extLst>
                    </a:blip>
                    <a:stretch>
                      <a:fillRect/>
                    </a:stretch>
                  </pic:blipFill>
                  <pic:spPr>
                    <a:xfrm>
                      <a:off x="0" y="0"/>
                      <a:ext cx="129551" cy="121931"/>
                    </a:xfrm>
                    <a:prstGeom prst="rect">
                      <a:avLst/>
                    </a:prstGeom>
                  </pic:spPr>
                </pic:pic>
              </a:graphicData>
            </a:graphic>
          </wp:inline>
        </w:drawing>
      </w:r>
      <w:r w:rsidR="00C75C44" w:rsidRPr="00C75C44">
        <w:rPr>
          <w:rFonts w:eastAsia="Times New Roman"/>
        </w:rPr>
        <w:t xml:space="preserve">  </w:t>
      </w:r>
      <w:r w:rsidR="00C75C44" w:rsidRPr="00C75C44">
        <w:rPr>
          <w:rFonts w:eastAsia="Times New Roman"/>
          <w:b/>
        </w:rPr>
        <w:t>Delete</w:t>
      </w:r>
      <w:r w:rsidR="00C75C44" w:rsidRPr="00C75C44">
        <w:rPr>
          <w:rFonts w:eastAsia="Times New Roman"/>
        </w:rPr>
        <w:t xml:space="preserve"> (trash can) icon</w:t>
      </w:r>
      <w:r>
        <w:rPr>
          <w:rFonts w:eastAsia="Times New Roman"/>
        </w:rPr>
        <w:t xml:space="preserve"> corresponding to the file name</w:t>
      </w:r>
      <w:r w:rsidR="00C75C44" w:rsidRPr="00C75C44">
        <w:rPr>
          <w:rFonts w:eastAsia="Times New Roman"/>
        </w:rPr>
        <w:t>.</w:t>
      </w:r>
    </w:p>
    <w:p w14:paraId="1F7B33FB" w14:textId="77777777" w:rsidR="00C75C44" w:rsidRPr="00C75C44" w:rsidRDefault="00C75C44" w:rsidP="00C75C44">
      <w:pPr>
        <w:pStyle w:val="Heading3"/>
        <w:divId w:val="1453354881"/>
      </w:pPr>
      <w:bookmarkStart w:id="209" w:name="_Toc457583155"/>
      <w:r w:rsidRPr="00C75C44">
        <w:t>Add Correspondence Documents</w:t>
      </w:r>
      <w:bookmarkEnd w:id="209"/>
    </w:p>
    <w:p w14:paraId="5485E239" w14:textId="511A6FB5" w:rsidR="00C75C44" w:rsidRPr="00C75C44" w:rsidRDefault="00C75C44" w:rsidP="002F1890">
      <w:pPr>
        <w:keepNext/>
        <w:spacing w:after="240"/>
        <w:divId w:val="1453354881"/>
      </w:pPr>
      <w:r w:rsidRPr="00C75C44">
        <w:t>Each new Correspondence documen</w:t>
      </w:r>
      <w:r w:rsidR="002F1890">
        <w:t>t is added as a separate file.</w:t>
      </w:r>
    </w:p>
    <w:p w14:paraId="2F448DD5" w14:textId="77777777" w:rsidR="00C75C44" w:rsidRPr="00C75C44" w:rsidRDefault="00C75C44" w:rsidP="00C75C44">
      <w:pPr>
        <w:ind w:left="990"/>
        <w:divId w:val="1453354881"/>
        <w:rPr>
          <w:rFonts w:eastAsia="Times New Roman"/>
        </w:rPr>
      </w:pPr>
      <w:r w:rsidRPr="00C75C44">
        <w:rPr>
          <w:rFonts w:eastAsia="Times New Roman"/>
          <w:noProof/>
        </w:rPr>
        <w:drawing>
          <wp:inline distT="0" distB="0" distL="0" distR="0" wp14:anchorId="423F376C" wp14:editId="008F6D71">
            <wp:extent cx="4599432" cy="2999232"/>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165">
                      <a:extLst>
                        <a:ext uri="{28A0092B-C50C-407E-A947-70E740481C1C}">
                          <a14:useLocalDpi xmlns:a14="http://schemas.microsoft.com/office/drawing/2010/main" val="0"/>
                        </a:ext>
                      </a:extLst>
                    </a:blip>
                    <a:stretch>
                      <a:fillRect/>
                    </a:stretch>
                  </pic:blipFill>
                  <pic:spPr>
                    <a:xfrm>
                      <a:off x="0" y="0"/>
                      <a:ext cx="4599432" cy="2999232"/>
                    </a:xfrm>
                    <a:prstGeom prst="rect">
                      <a:avLst/>
                    </a:prstGeom>
                  </pic:spPr>
                </pic:pic>
              </a:graphicData>
            </a:graphic>
          </wp:inline>
        </w:drawing>
      </w:r>
    </w:p>
    <w:p w14:paraId="7401F825" w14:textId="77777777" w:rsidR="00C75C44" w:rsidRPr="00C75C44" w:rsidRDefault="00C75C44" w:rsidP="00C75C44">
      <w:pPr>
        <w:divId w:val="1453354881"/>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5"/>
        <w:gridCol w:w="7825"/>
      </w:tblGrid>
      <w:tr w:rsidR="00C75C44" w:rsidRPr="00C75C44" w14:paraId="45D87224" w14:textId="77777777" w:rsidTr="00C75C44">
        <w:trPr>
          <w:divId w:val="1453354881"/>
        </w:trPr>
        <w:tc>
          <w:tcPr>
            <w:tcW w:w="1525" w:type="dxa"/>
            <w:tcBorders>
              <w:right w:val="single" w:sz="12" w:space="0" w:color="767171" w:themeColor="background2" w:themeShade="80"/>
            </w:tcBorders>
          </w:tcPr>
          <w:p w14:paraId="0A99A67F" w14:textId="77777777" w:rsidR="00C75C44" w:rsidRPr="00C75C44" w:rsidRDefault="00C75C44" w:rsidP="00C75C44">
            <w:pPr>
              <w:keepNext/>
              <w:spacing w:after="0"/>
              <w:rPr>
                <w:rFonts w:ascii="Calibri" w:eastAsia="Times New Roman" w:hAnsi="Calibri" w:cs="Arial"/>
                <w:i/>
                <w:color w:val="000000"/>
                <w:sz w:val="22"/>
                <w:szCs w:val="22"/>
              </w:rPr>
            </w:pPr>
            <w:r w:rsidRPr="00C75C44">
              <w:rPr>
                <w:rFonts w:ascii="Calibri" w:eastAsia="Times New Roman" w:hAnsi="Calibri" w:cs="Arial"/>
                <w:i/>
                <w:color w:val="000000"/>
                <w:sz w:val="22"/>
                <w:szCs w:val="22"/>
              </w:rPr>
              <w:t>File status</w:t>
            </w:r>
          </w:p>
        </w:tc>
        <w:tc>
          <w:tcPr>
            <w:tcW w:w="7825" w:type="dxa"/>
            <w:tcBorders>
              <w:left w:val="single" w:sz="12" w:space="0" w:color="767171" w:themeColor="background2" w:themeShade="80"/>
            </w:tcBorders>
          </w:tcPr>
          <w:p w14:paraId="4394FDC6" w14:textId="77777777" w:rsidR="00C75C44" w:rsidRPr="00C75C44" w:rsidRDefault="00C75C44" w:rsidP="00C75C44">
            <w:pPr>
              <w:keepNext/>
              <w:spacing w:after="0"/>
              <w:rPr>
                <w:rFonts w:eastAsia="Times New Roman"/>
              </w:rPr>
            </w:pPr>
          </w:p>
        </w:tc>
      </w:tr>
      <w:tr w:rsidR="00C75C44" w:rsidRPr="00C75C44" w14:paraId="66BA6692" w14:textId="77777777" w:rsidTr="00C75C44">
        <w:trPr>
          <w:divId w:val="1453354881"/>
        </w:trPr>
        <w:tc>
          <w:tcPr>
            <w:tcW w:w="1525" w:type="dxa"/>
            <w:tcBorders>
              <w:right w:val="single" w:sz="12" w:space="0" w:color="767171" w:themeColor="background2" w:themeShade="80"/>
            </w:tcBorders>
          </w:tcPr>
          <w:p w14:paraId="1B9FA76C" w14:textId="77777777" w:rsidR="00C75C44" w:rsidRPr="00C75C44" w:rsidRDefault="00C75C44" w:rsidP="00C75C44">
            <w:pPr>
              <w:keepNext/>
              <w:spacing w:after="360"/>
              <w:rPr>
                <w:rFonts w:ascii="Calibri" w:eastAsia="Times New Roman" w:hAnsi="Calibri" w:cs="Arial"/>
                <w:color w:val="000000"/>
                <w:sz w:val="22"/>
                <w:szCs w:val="22"/>
              </w:rPr>
            </w:pPr>
            <w:r w:rsidRPr="00C75C44">
              <w:rPr>
                <w:rFonts w:ascii="Calibri" w:eastAsia="Times New Roman" w:hAnsi="Calibri" w:cs="Arial"/>
                <w:b/>
                <w:color w:val="000000"/>
                <w:sz w:val="22"/>
                <w:szCs w:val="22"/>
              </w:rPr>
              <w:t>Version</w:t>
            </w:r>
          </w:p>
        </w:tc>
        <w:tc>
          <w:tcPr>
            <w:tcW w:w="7825" w:type="dxa"/>
            <w:tcBorders>
              <w:left w:val="single" w:sz="12" w:space="0" w:color="767171" w:themeColor="background2" w:themeShade="80"/>
            </w:tcBorders>
          </w:tcPr>
          <w:p w14:paraId="56E693A1" w14:textId="422BCE54" w:rsidR="00C75C44" w:rsidRPr="00C75C44" w:rsidRDefault="00C75C44" w:rsidP="00C75C44">
            <w:pPr>
              <w:keepNext/>
              <w:spacing w:after="240"/>
              <w:rPr>
                <w:rFonts w:ascii="Calibri" w:eastAsia="Times New Roman" w:hAnsi="Calibri" w:cs="Arial"/>
                <w:color w:val="000000"/>
                <w:szCs w:val="20"/>
              </w:rPr>
            </w:pPr>
            <w:r w:rsidRPr="00C75C44">
              <w:rPr>
                <w:rFonts w:eastAsia="Times New Roman"/>
              </w:rPr>
              <w:t xml:space="preserve">The </w:t>
            </w:r>
            <w:r w:rsidRPr="00C75C44">
              <w:rPr>
                <w:rFonts w:eastAsia="Times New Roman"/>
                <w:i/>
              </w:rPr>
              <w:t>Version</w:t>
            </w:r>
            <w:r w:rsidRPr="00C75C44">
              <w:rPr>
                <w:rFonts w:eastAsia="Times New Roman"/>
              </w:rPr>
              <w:t xml:space="preserve"> of added Correspondence is always 1.</w:t>
            </w:r>
          </w:p>
        </w:tc>
      </w:tr>
      <w:tr w:rsidR="00C75C44" w:rsidRPr="00C75C44" w14:paraId="02F4B070" w14:textId="77777777" w:rsidTr="00C75C44">
        <w:trPr>
          <w:divId w:val="1453354881"/>
        </w:trPr>
        <w:tc>
          <w:tcPr>
            <w:tcW w:w="1525" w:type="dxa"/>
            <w:tcBorders>
              <w:right w:val="single" w:sz="12" w:space="0" w:color="767171" w:themeColor="background2" w:themeShade="80"/>
            </w:tcBorders>
          </w:tcPr>
          <w:p w14:paraId="17FDDC23" w14:textId="77777777" w:rsidR="00C75C44" w:rsidRPr="00C75C44" w:rsidRDefault="00C75C44" w:rsidP="00C75C44">
            <w:pPr>
              <w:keepNext/>
              <w:spacing w:after="360"/>
              <w:rPr>
                <w:rFonts w:ascii="Calibri" w:eastAsia="Times New Roman" w:hAnsi="Calibri" w:cs="Arial"/>
                <w:color w:val="000000"/>
                <w:sz w:val="22"/>
                <w:szCs w:val="22"/>
              </w:rPr>
            </w:pPr>
            <w:r w:rsidRPr="00C75C44">
              <w:rPr>
                <w:rFonts w:ascii="Calibri" w:eastAsia="Times New Roman" w:hAnsi="Calibri" w:cs="Arial"/>
                <w:b/>
                <w:color w:val="000000"/>
                <w:sz w:val="22"/>
                <w:szCs w:val="22"/>
              </w:rPr>
              <w:t>Filename</w:t>
            </w:r>
          </w:p>
        </w:tc>
        <w:tc>
          <w:tcPr>
            <w:tcW w:w="7825" w:type="dxa"/>
            <w:tcBorders>
              <w:left w:val="single" w:sz="12" w:space="0" w:color="767171" w:themeColor="background2" w:themeShade="80"/>
            </w:tcBorders>
          </w:tcPr>
          <w:p w14:paraId="00F2F02D" w14:textId="3941ADE9" w:rsidR="00C75C44" w:rsidRPr="00C75C44" w:rsidRDefault="00C75C44" w:rsidP="00C75C44">
            <w:pPr>
              <w:keepNext/>
              <w:spacing w:after="240"/>
              <w:rPr>
                <w:rFonts w:ascii="Calibri" w:eastAsia="Times New Roman" w:hAnsi="Calibri" w:cs="Arial"/>
                <w:color w:val="000000"/>
                <w:szCs w:val="20"/>
              </w:rPr>
            </w:pPr>
            <w:r w:rsidRPr="00C75C44">
              <w:rPr>
                <w:rFonts w:eastAsia="Times New Roman"/>
              </w:rPr>
              <w:t xml:space="preserve">The </w:t>
            </w:r>
            <w:r w:rsidRPr="00C75C44">
              <w:rPr>
                <w:rFonts w:eastAsia="Times New Roman"/>
                <w:b/>
                <w:i/>
              </w:rPr>
              <w:t>Filename</w:t>
            </w:r>
            <w:r w:rsidRPr="00C75C44">
              <w:rPr>
                <w:rFonts w:eastAsia="Times New Roman"/>
              </w:rPr>
              <w:t xml:space="preserve"> column is a record of each Correspondence document. You can add multiple documents at a time, which are individually added to the Filename list.</w:t>
            </w:r>
          </w:p>
        </w:tc>
      </w:tr>
      <w:tr w:rsidR="00C75C44" w:rsidRPr="00C75C44" w14:paraId="4D24796A" w14:textId="77777777" w:rsidTr="00C75C44">
        <w:trPr>
          <w:divId w:val="1453354881"/>
        </w:trPr>
        <w:tc>
          <w:tcPr>
            <w:tcW w:w="1525" w:type="dxa"/>
            <w:tcBorders>
              <w:right w:val="single" w:sz="12" w:space="0" w:color="767171" w:themeColor="background2" w:themeShade="80"/>
            </w:tcBorders>
          </w:tcPr>
          <w:p w14:paraId="0021741C" w14:textId="77777777" w:rsidR="00C75C44" w:rsidRPr="00C75C44" w:rsidRDefault="00C75C44" w:rsidP="00C75C44">
            <w:pPr>
              <w:spacing w:after="360"/>
              <w:rPr>
                <w:rFonts w:ascii="Calibri" w:eastAsia="Times New Roman" w:hAnsi="Calibri" w:cs="Arial"/>
                <w:b/>
                <w:color w:val="000000"/>
                <w:sz w:val="22"/>
                <w:szCs w:val="22"/>
              </w:rPr>
            </w:pPr>
            <w:r w:rsidRPr="00C75C44">
              <w:rPr>
                <w:rFonts w:ascii="Calibri" w:eastAsia="Times New Roman" w:hAnsi="Calibri" w:cs="Arial"/>
                <w:b/>
                <w:color w:val="000000"/>
                <w:sz w:val="22"/>
                <w:szCs w:val="22"/>
              </w:rPr>
              <w:t xml:space="preserve">Pages </w:t>
            </w:r>
          </w:p>
        </w:tc>
        <w:tc>
          <w:tcPr>
            <w:tcW w:w="7825" w:type="dxa"/>
            <w:tcBorders>
              <w:left w:val="single" w:sz="12" w:space="0" w:color="767171" w:themeColor="background2" w:themeShade="80"/>
            </w:tcBorders>
          </w:tcPr>
          <w:p w14:paraId="1E7016B9" w14:textId="15182407" w:rsidR="00C75C44" w:rsidRPr="00C75C44" w:rsidRDefault="00C75C44" w:rsidP="00C75C44">
            <w:pPr>
              <w:spacing w:after="240"/>
              <w:rPr>
                <w:rFonts w:eastAsia="Times New Roman"/>
              </w:rPr>
            </w:pPr>
            <w:r w:rsidRPr="00C75C44">
              <w:rPr>
                <w:rFonts w:eastAsia="Times New Roman"/>
              </w:rPr>
              <w:t>Correspondence does not affect</w:t>
            </w:r>
            <w:r w:rsidR="00090B9A">
              <w:rPr>
                <w:rFonts w:eastAsia="Times New Roman"/>
              </w:rPr>
              <w:t xml:space="preserve"> the package</w:t>
            </w:r>
            <w:r w:rsidRPr="00C75C44">
              <w:rPr>
                <w:rFonts w:eastAsia="Times New Roman"/>
              </w:rPr>
              <w:t xml:space="preserve"> </w:t>
            </w:r>
            <w:r w:rsidRPr="00C75C44">
              <w:rPr>
                <w:rFonts w:eastAsia="Times New Roman"/>
                <w:i/>
              </w:rPr>
              <w:t>Page Count.</w:t>
            </w:r>
          </w:p>
        </w:tc>
      </w:tr>
    </w:tbl>
    <w:p w14:paraId="0B52B732" w14:textId="77777777" w:rsidR="00C75C44" w:rsidRPr="00C75C44" w:rsidRDefault="00C75C44" w:rsidP="00C75C44">
      <w:pPr>
        <w:spacing w:after="240"/>
        <w:divId w:val="1453354881"/>
        <w:rPr>
          <w:rFonts w:eastAsia="Times New Roman"/>
        </w:rPr>
      </w:pPr>
    </w:p>
    <w:p w14:paraId="7F4AAAEA" w14:textId="77777777" w:rsidR="00C75C44" w:rsidRPr="00C75C44" w:rsidRDefault="00C75C44" w:rsidP="00C75C44">
      <w:pPr>
        <w:spacing w:after="360"/>
        <w:ind w:left="1350"/>
        <w:divId w:val="1453354881"/>
        <w:rPr>
          <w:rFonts w:eastAsia="Times New Roman"/>
        </w:rPr>
      </w:pPr>
      <w:r w:rsidRPr="00C75C44">
        <w:rPr>
          <w:rFonts w:eastAsia="Times New Roman"/>
          <w:noProof/>
        </w:rPr>
        <w:drawing>
          <wp:inline distT="0" distB="0" distL="0" distR="0" wp14:anchorId="7D73EFF5" wp14:editId="6663DE35">
            <wp:extent cx="3986784" cy="2176272"/>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166">
                      <a:extLst>
                        <a:ext uri="{28A0092B-C50C-407E-A947-70E740481C1C}">
                          <a14:useLocalDpi xmlns:a14="http://schemas.microsoft.com/office/drawing/2010/main" val="0"/>
                        </a:ext>
                      </a:extLst>
                    </a:blip>
                    <a:stretch>
                      <a:fillRect/>
                    </a:stretch>
                  </pic:blipFill>
                  <pic:spPr>
                    <a:xfrm>
                      <a:off x="0" y="0"/>
                      <a:ext cx="3986784" cy="2176272"/>
                    </a:xfrm>
                    <a:prstGeom prst="rect">
                      <a:avLst/>
                    </a:prstGeom>
                  </pic:spPr>
                </pic:pic>
              </a:graphicData>
            </a:graphic>
          </wp:inline>
        </w:drawing>
      </w:r>
    </w:p>
    <w:p w14:paraId="15D5FBAB" w14:textId="77777777" w:rsidR="00832F79" w:rsidRPr="0027064D" w:rsidRDefault="00832F79" w:rsidP="00832F79">
      <w:pPr>
        <w:keepNext/>
        <w:spacing w:after="0"/>
        <w:ind w:left="720"/>
        <w:divId w:val="1453354881"/>
        <w:rPr>
          <w:rFonts w:eastAsia="Times New Roman"/>
          <w:b/>
          <w:i/>
        </w:rPr>
      </w:pPr>
      <w:r w:rsidRPr="0027064D">
        <w:rPr>
          <w:rFonts w:eastAsia="Times New Roman"/>
          <w:b/>
          <w:i/>
        </w:rPr>
        <w:t>Do you want to remove a file from the request?</w:t>
      </w:r>
    </w:p>
    <w:p w14:paraId="4D2490FC" w14:textId="77777777" w:rsidR="00832F79" w:rsidRPr="00C75C44" w:rsidRDefault="00832F79" w:rsidP="00832F79">
      <w:pPr>
        <w:ind w:left="720"/>
        <w:divId w:val="1453354881"/>
        <w:rPr>
          <w:rFonts w:eastAsia="Times New Roman"/>
        </w:rPr>
      </w:pPr>
      <w:r>
        <w:rPr>
          <w:rFonts w:eastAsia="Times New Roman"/>
        </w:rPr>
        <w:t>C</w:t>
      </w:r>
      <w:r w:rsidRPr="00C75C44">
        <w:rPr>
          <w:rFonts w:eastAsia="Times New Roman"/>
        </w:rPr>
        <w:t xml:space="preserve">lick the  </w:t>
      </w:r>
      <w:r w:rsidRPr="00C75C44">
        <w:rPr>
          <w:rFonts w:eastAsia="Times New Roman"/>
          <w:noProof/>
        </w:rPr>
        <w:drawing>
          <wp:inline distT="0" distB="0" distL="0" distR="0" wp14:anchorId="0EDAE06D" wp14:editId="7DE07702">
            <wp:extent cx="129551" cy="121931"/>
            <wp:effectExtent l="0" t="0" r="381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17">
                      <a:extLst>
                        <a:ext uri="{28A0092B-C50C-407E-A947-70E740481C1C}">
                          <a14:useLocalDpi xmlns:a14="http://schemas.microsoft.com/office/drawing/2010/main" val="0"/>
                        </a:ext>
                      </a:extLst>
                    </a:blip>
                    <a:stretch>
                      <a:fillRect/>
                    </a:stretch>
                  </pic:blipFill>
                  <pic:spPr>
                    <a:xfrm>
                      <a:off x="0" y="0"/>
                      <a:ext cx="129551" cy="121931"/>
                    </a:xfrm>
                    <a:prstGeom prst="rect">
                      <a:avLst/>
                    </a:prstGeom>
                  </pic:spPr>
                </pic:pic>
              </a:graphicData>
            </a:graphic>
          </wp:inline>
        </w:drawing>
      </w:r>
      <w:r w:rsidRPr="00C75C44">
        <w:rPr>
          <w:rFonts w:eastAsia="Times New Roman"/>
        </w:rPr>
        <w:t xml:space="preserve">  </w:t>
      </w:r>
      <w:r w:rsidRPr="00C75C44">
        <w:rPr>
          <w:rFonts w:eastAsia="Times New Roman"/>
          <w:b/>
        </w:rPr>
        <w:t>Delete</w:t>
      </w:r>
      <w:r w:rsidRPr="00C75C44">
        <w:rPr>
          <w:rFonts w:eastAsia="Times New Roman"/>
        </w:rPr>
        <w:t xml:space="preserve"> (trash can) icon</w:t>
      </w:r>
      <w:r>
        <w:rPr>
          <w:rFonts w:eastAsia="Times New Roman"/>
        </w:rPr>
        <w:t xml:space="preserve"> corresponding to the file name</w:t>
      </w:r>
      <w:r w:rsidRPr="00C75C44">
        <w:rPr>
          <w:rFonts w:eastAsia="Times New Roman"/>
        </w:rPr>
        <w:t>.</w:t>
      </w:r>
    </w:p>
    <w:p w14:paraId="02F3AA3C" w14:textId="77777777" w:rsidR="00C75C44" w:rsidRPr="00C75C44" w:rsidRDefault="00C75C44" w:rsidP="00C75C44">
      <w:pPr>
        <w:pStyle w:val="Heading3"/>
        <w:divId w:val="1453354881"/>
      </w:pPr>
      <w:bookmarkStart w:id="210" w:name="_Toc457583156"/>
      <w:r w:rsidRPr="00C75C44">
        <w:t>Add Other File Types</w:t>
      </w:r>
      <w:bookmarkEnd w:id="210"/>
      <w:r w:rsidRPr="00C75C44">
        <w:t xml:space="preserve"> </w:t>
      </w:r>
    </w:p>
    <w:p w14:paraId="58D66616" w14:textId="29F059A3" w:rsidR="00C75C44" w:rsidRPr="00C75C44" w:rsidRDefault="00C75C44" w:rsidP="00C75C44">
      <w:pPr>
        <w:keepNext/>
        <w:spacing w:after="240"/>
        <w:divId w:val="1453354881"/>
        <w:rPr>
          <w:rFonts w:eastAsia="Times New Roman"/>
        </w:rPr>
      </w:pPr>
      <w:r w:rsidRPr="00C75C44">
        <w:rPr>
          <w:rFonts w:eastAsia="Times New Roman"/>
        </w:rPr>
        <w:t xml:space="preserve">All documents in the </w:t>
      </w:r>
      <w:r w:rsidR="001A597C">
        <w:rPr>
          <w:rFonts w:eastAsia="Times New Roman"/>
        </w:rPr>
        <w:t>HDS</w:t>
      </w:r>
      <w:r w:rsidR="001A597C" w:rsidRPr="00C75C44">
        <w:rPr>
          <w:rFonts w:eastAsia="Times New Roman"/>
        </w:rPr>
        <w:t xml:space="preserve"> </w:t>
      </w:r>
      <w:r w:rsidR="0079573E">
        <w:rPr>
          <w:rFonts w:eastAsia="Times New Roman"/>
        </w:rPr>
        <w:t>request</w:t>
      </w:r>
      <w:r w:rsidRPr="00C75C44">
        <w:rPr>
          <w:rFonts w:eastAsia="Times New Roman"/>
        </w:rPr>
        <w:t xml:space="preserve"> package are </w:t>
      </w:r>
      <w:r w:rsidRPr="00C75C44">
        <w:rPr>
          <w:rFonts w:eastAsia="Times New Roman"/>
          <w:i/>
        </w:rPr>
        <w:t>.pdf</w:t>
      </w:r>
      <w:r w:rsidRPr="00C75C44">
        <w:rPr>
          <w:rFonts w:eastAsia="Times New Roman"/>
        </w:rPr>
        <w:t xml:space="preserve"> files.  When you upload other file types—such as Microsoft Word, PowerPoint,</w:t>
      </w:r>
      <w:r>
        <w:rPr>
          <w:rFonts w:eastAsia="Times New Roman"/>
        </w:rPr>
        <w:t xml:space="preserve"> Visio, and Excel; graphics</w:t>
      </w:r>
      <w:r w:rsidRPr="00C75C44">
        <w:rPr>
          <w:rFonts w:eastAsia="Times New Roman"/>
        </w:rPr>
        <w:t xml:space="preserve">; or </w:t>
      </w:r>
      <w:r w:rsidR="00F5556D">
        <w:rPr>
          <w:rFonts w:eastAsia="Times New Roman"/>
        </w:rPr>
        <w:t>.</w:t>
      </w:r>
      <w:r w:rsidRPr="00C75C44">
        <w:rPr>
          <w:rFonts w:eastAsia="Times New Roman"/>
          <w:i/>
        </w:rPr>
        <w:t>tiff/.tif</w:t>
      </w:r>
      <w:r w:rsidRPr="00C75C44">
        <w:rPr>
          <w:rFonts w:eastAsia="Times New Roman"/>
        </w:rPr>
        <w:t xml:space="preserve"> —</w:t>
      </w:r>
      <w:r w:rsidR="003E03C4" w:rsidRPr="003E03C4">
        <w:t xml:space="preserve"> </w:t>
      </w:r>
      <w:r w:rsidR="003568FE">
        <w:rPr>
          <w:rFonts w:eastAsia="Times New Roman"/>
        </w:rPr>
        <w:t>HDS</w:t>
      </w:r>
      <w:r w:rsidRPr="00C75C44">
        <w:rPr>
          <w:rFonts w:eastAsia="Times New Roman"/>
        </w:rPr>
        <w:t xml:space="preserve"> converts them bef</w:t>
      </w:r>
      <w:r>
        <w:rPr>
          <w:rFonts w:eastAsia="Times New Roman"/>
        </w:rPr>
        <w:t xml:space="preserve">ore opening a new </w:t>
      </w:r>
      <w:r w:rsidR="00F5556D">
        <w:rPr>
          <w:rFonts w:eastAsia="Times New Roman"/>
        </w:rPr>
        <w:t xml:space="preserve">request </w:t>
      </w:r>
      <w:r>
        <w:rPr>
          <w:rFonts w:eastAsia="Times New Roman"/>
        </w:rPr>
        <w:t>page</w:t>
      </w:r>
      <w:r w:rsidR="00050E55">
        <w:rPr>
          <w:rFonts w:eastAsia="Times New Roman"/>
        </w:rPr>
        <w:t>, appending an existing document, or creating new correspondence</w:t>
      </w:r>
      <w:r>
        <w:rPr>
          <w:rFonts w:eastAsia="Times New Roman"/>
        </w:rPr>
        <w:t>.</w:t>
      </w:r>
    </w:p>
    <w:p w14:paraId="34172CDE" w14:textId="77777777" w:rsidR="00C75C44" w:rsidRPr="00C75C44" w:rsidRDefault="00C75C44" w:rsidP="00C75C44">
      <w:pPr>
        <w:keepNext/>
        <w:spacing w:after="240"/>
        <w:ind w:left="994"/>
        <w:divId w:val="1453354881"/>
        <w:rPr>
          <w:rFonts w:eastAsia="Times New Roman"/>
        </w:rPr>
      </w:pPr>
      <w:r w:rsidRPr="00C75C44">
        <w:rPr>
          <w:rFonts w:eastAsia="Times New Roman"/>
          <w:noProof/>
        </w:rPr>
        <w:drawing>
          <wp:inline distT="0" distB="0" distL="0" distR="0" wp14:anchorId="015E0ACF" wp14:editId="1D33DBD0">
            <wp:extent cx="3941064" cy="2203704"/>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167">
                      <a:extLst>
                        <a:ext uri="{28A0092B-C50C-407E-A947-70E740481C1C}">
                          <a14:useLocalDpi xmlns:a14="http://schemas.microsoft.com/office/drawing/2010/main" val="0"/>
                        </a:ext>
                      </a:extLst>
                    </a:blip>
                    <a:stretch>
                      <a:fillRect/>
                    </a:stretch>
                  </pic:blipFill>
                  <pic:spPr>
                    <a:xfrm>
                      <a:off x="0" y="0"/>
                      <a:ext cx="3941064" cy="2203704"/>
                    </a:xfrm>
                    <a:prstGeom prst="rect">
                      <a:avLst/>
                    </a:prstGeom>
                  </pic:spPr>
                </pic:pic>
              </a:graphicData>
            </a:graphic>
          </wp:inline>
        </w:drawing>
      </w:r>
    </w:p>
    <w:p w14:paraId="78210714" w14:textId="3A16B000" w:rsidR="00C75C44" w:rsidRPr="00C75C44" w:rsidRDefault="00C75C44" w:rsidP="00C75C44">
      <w:pPr>
        <w:divId w:val="1453354881"/>
        <w:rPr>
          <w:rFonts w:eastAsia="Times New Roman"/>
        </w:rPr>
      </w:pPr>
      <w:r w:rsidRPr="00C75C44">
        <w:rPr>
          <w:rFonts w:eastAsia="Times New Roman"/>
        </w:rPr>
        <w:t>The conversion is not instantaneous. Expect the file to convert and load in 1 to 2 minutes.</w:t>
      </w:r>
    </w:p>
    <w:p w14:paraId="26198094" w14:textId="77777777" w:rsidR="00C75C44" w:rsidRDefault="00C75C44" w:rsidP="00C75C44">
      <w:pPr>
        <w:divId w:val="1453354881"/>
        <w:rPr>
          <w:rFonts w:eastAsia="Times New Roman"/>
        </w:rPr>
      </w:pPr>
      <w:r w:rsidRPr="00C75C44">
        <w:rPr>
          <w:rFonts w:eastAsia="Times New Roman"/>
        </w:rPr>
        <w:t xml:space="preserve">During the process, the file name appears </w:t>
      </w:r>
      <w:r w:rsidRPr="00C75C44">
        <w:rPr>
          <w:rFonts w:eastAsia="Times New Roman"/>
          <w:b/>
          <w:i/>
          <w:color w:val="767171" w:themeColor="background2" w:themeShade="80"/>
        </w:rPr>
        <w:t>dimmed</w:t>
      </w:r>
      <w:r w:rsidRPr="00C75C44">
        <w:rPr>
          <w:rFonts w:eastAsia="Times New Roman"/>
          <w:color w:val="767171" w:themeColor="background2" w:themeShade="80"/>
        </w:rPr>
        <w:t xml:space="preserve"> </w:t>
      </w:r>
      <w:r w:rsidRPr="00C75C44">
        <w:rPr>
          <w:rFonts w:eastAsia="Times New Roman"/>
        </w:rPr>
        <w:t xml:space="preserve">on the </w:t>
      </w:r>
      <w:r w:rsidRPr="00C75C44">
        <w:rPr>
          <w:rFonts w:eastAsia="Times New Roman"/>
          <w:b/>
          <w:i/>
        </w:rPr>
        <w:t>Filename</w:t>
      </w:r>
      <w:r w:rsidRPr="00C75C44">
        <w:rPr>
          <w:rFonts w:eastAsia="Times New Roman"/>
        </w:rPr>
        <w:t xml:space="preserve"> list.  When the conversion completes, the file name disappears and the pages append to the existing file or a new Correspondence document is added.</w:t>
      </w:r>
    </w:p>
    <w:p w14:paraId="416B2429" w14:textId="74E00714" w:rsidR="00050E55" w:rsidRPr="00430459" w:rsidRDefault="00C122DE" w:rsidP="00C510AC">
      <w:pPr>
        <w:keepNext/>
        <w:spacing w:before="240" w:after="0"/>
        <w:divId w:val="1453354881"/>
        <w:rPr>
          <w:rFonts w:eastAsia="Times New Roman"/>
          <w:b/>
          <w:sz w:val="28"/>
          <w:szCs w:val="28"/>
        </w:rPr>
      </w:pPr>
      <w:r>
        <w:rPr>
          <w:rFonts w:eastAsia="Times New Roman"/>
          <w:b/>
          <w:color w:val="009999"/>
          <w:sz w:val="28"/>
          <w:szCs w:val="28"/>
        </w:rPr>
        <w:t xml:space="preserve">Warning: </w:t>
      </w:r>
      <w:r w:rsidR="00430459" w:rsidRPr="00430459">
        <w:rPr>
          <w:rFonts w:eastAsia="Times New Roman"/>
          <w:b/>
          <w:color w:val="009999"/>
          <w:sz w:val="28"/>
          <w:szCs w:val="28"/>
        </w:rPr>
        <w:t xml:space="preserve"> </w:t>
      </w:r>
      <w:r>
        <w:rPr>
          <w:rFonts w:eastAsia="Times New Roman"/>
          <w:b/>
          <w:color w:val="009999"/>
          <w:sz w:val="28"/>
          <w:szCs w:val="28"/>
        </w:rPr>
        <w:t>converting a file and deleting a page</w:t>
      </w:r>
      <w:r w:rsidR="00061BAE">
        <w:rPr>
          <w:rFonts w:eastAsia="Times New Roman"/>
          <w:b/>
          <w:color w:val="009999"/>
          <w:sz w:val="28"/>
          <w:szCs w:val="28"/>
        </w:rPr>
        <w:t>…</w:t>
      </w:r>
      <w:r w:rsidR="00430459" w:rsidRPr="00430459">
        <w:rPr>
          <w:rFonts w:eastAsia="Times New Roman"/>
          <w:b/>
          <w:color w:val="009999"/>
          <w:sz w:val="28"/>
          <w:szCs w:val="28"/>
        </w:rPr>
        <w:t xml:space="preserve"> </w:t>
      </w:r>
    </w:p>
    <w:p w14:paraId="46571A73" w14:textId="252C9C1B" w:rsidR="00050E55" w:rsidRPr="00C75C44" w:rsidRDefault="00430459" w:rsidP="00C75C44">
      <w:pPr>
        <w:divId w:val="1453354881"/>
        <w:rPr>
          <w:rFonts w:eastAsia="Times New Roman"/>
        </w:rPr>
      </w:pPr>
      <w:r>
        <w:rPr>
          <w:rFonts w:eastAsia="Times New Roman"/>
        </w:rPr>
        <w:t xml:space="preserve">Wait for the conversion to complete before you </w:t>
      </w:r>
      <w:r w:rsidRPr="00061BAE">
        <w:rPr>
          <w:rFonts w:eastAsia="Times New Roman"/>
          <w:b/>
        </w:rPr>
        <w:t>delete a page</w:t>
      </w:r>
      <w:r>
        <w:rPr>
          <w:rFonts w:eastAsia="Times New Roman"/>
        </w:rPr>
        <w:t xml:space="preserve"> from the file</w:t>
      </w:r>
      <w:r w:rsidR="00061BAE">
        <w:rPr>
          <w:rFonts w:eastAsia="Times New Roman"/>
        </w:rPr>
        <w:t xml:space="preserve"> you are appending</w:t>
      </w:r>
      <w:r>
        <w:rPr>
          <w:rFonts w:eastAsia="Times New Roman"/>
        </w:rPr>
        <w:t xml:space="preserve">. </w:t>
      </w:r>
      <w:r w:rsidR="00061BAE">
        <w:rPr>
          <w:rFonts w:eastAsia="Times New Roman"/>
        </w:rPr>
        <w:t xml:space="preserve"> </w:t>
      </w:r>
      <w:r w:rsidR="0044376E">
        <w:rPr>
          <w:rFonts w:eastAsia="Times New Roman"/>
        </w:rPr>
        <w:t>A page delete prevents the conversion from completing and prevents</w:t>
      </w:r>
      <w:r w:rsidR="00061BAE">
        <w:rPr>
          <w:rFonts w:eastAsia="Times New Roman"/>
        </w:rPr>
        <w:t xml:space="preserve"> the</w:t>
      </w:r>
      <w:r>
        <w:rPr>
          <w:rFonts w:eastAsia="Times New Roman"/>
        </w:rPr>
        <w:t xml:space="preserve"> pages </w:t>
      </w:r>
      <w:r w:rsidR="009974D6">
        <w:rPr>
          <w:rFonts w:eastAsia="Times New Roman"/>
        </w:rPr>
        <w:t>from being</w:t>
      </w:r>
      <w:r>
        <w:rPr>
          <w:rFonts w:eastAsia="Times New Roman"/>
        </w:rPr>
        <w:t xml:space="preserve"> appended to the existing file</w:t>
      </w:r>
      <w:r w:rsidR="00061BAE">
        <w:rPr>
          <w:rFonts w:eastAsia="Times New Roman"/>
        </w:rPr>
        <w:t xml:space="preserve">.  </w:t>
      </w:r>
      <w:r w:rsidR="009974D6">
        <w:rPr>
          <w:rFonts w:eastAsia="Times New Roman"/>
        </w:rPr>
        <w:t>The interruption</w:t>
      </w:r>
      <w:r w:rsidR="0044376E">
        <w:rPr>
          <w:rFonts w:eastAsia="Times New Roman"/>
        </w:rPr>
        <w:t xml:space="preserve"> to the conversion, however, </w:t>
      </w:r>
      <w:r w:rsidR="00061BAE">
        <w:rPr>
          <w:rFonts w:eastAsia="Times New Roman"/>
        </w:rPr>
        <w:t>does not</w:t>
      </w:r>
      <w:r w:rsidR="0044376E">
        <w:rPr>
          <w:rFonts w:eastAsia="Times New Roman"/>
        </w:rPr>
        <w:t xml:space="preserve"> </w:t>
      </w:r>
      <w:r w:rsidR="00061BAE">
        <w:rPr>
          <w:rFonts w:eastAsia="Times New Roman"/>
        </w:rPr>
        <w:t>prevent versioning.  T</w:t>
      </w:r>
      <w:r>
        <w:rPr>
          <w:rFonts w:eastAsia="Times New Roman"/>
        </w:rPr>
        <w:t>he version will increment</w:t>
      </w:r>
      <w:r w:rsidR="00061BAE">
        <w:rPr>
          <w:rFonts w:eastAsia="Times New Roman"/>
        </w:rPr>
        <w:t xml:space="preserve"> by one even though the file was not updated</w:t>
      </w:r>
      <w:r>
        <w:rPr>
          <w:rFonts w:eastAsia="Times New Roman"/>
        </w:rPr>
        <w:t xml:space="preserve">.  (See </w:t>
      </w:r>
      <w:r w:rsidRPr="00061BAE">
        <w:rPr>
          <w:rFonts w:eastAsia="Times New Roman"/>
          <w:b/>
          <w:i/>
        </w:rPr>
        <w:t>Create File Versions</w:t>
      </w:r>
      <w:r>
        <w:rPr>
          <w:rFonts w:eastAsia="Times New Roman"/>
        </w:rPr>
        <w:t xml:space="preserve">, the next section, for guidelines on document versioning.) </w:t>
      </w:r>
    </w:p>
    <w:p w14:paraId="3B66806A" w14:textId="71B1C061" w:rsidR="00C75C44" w:rsidRPr="00C75C44" w:rsidRDefault="00C75C44" w:rsidP="00C75C44">
      <w:pPr>
        <w:pStyle w:val="Heading2"/>
        <w:divId w:val="1453354881"/>
      </w:pPr>
      <w:bookmarkStart w:id="211" w:name="_Toc457583157"/>
      <w:r w:rsidRPr="00C75C44">
        <w:t>Create File Versions</w:t>
      </w:r>
      <w:bookmarkEnd w:id="211"/>
    </w:p>
    <w:p w14:paraId="66592365" w14:textId="77777777" w:rsidR="00C75C44" w:rsidRPr="00C75C44" w:rsidRDefault="00C75C44" w:rsidP="00C75C44">
      <w:pPr>
        <w:divId w:val="1453354881"/>
      </w:pPr>
      <w:r w:rsidRPr="00C75C44">
        <w:t>This section describes the actions that create versions of files.</w:t>
      </w:r>
    </w:p>
    <w:p w14:paraId="04AFBF13" w14:textId="77777777" w:rsidR="00C75C44" w:rsidRPr="00C75C44" w:rsidRDefault="00C75C44" w:rsidP="0087017A">
      <w:pPr>
        <w:numPr>
          <w:ilvl w:val="0"/>
          <w:numId w:val="42"/>
        </w:numPr>
        <w:spacing w:after="240"/>
        <w:contextualSpacing/>
        <w:divId w:val="1453354881"/>
        <w:rPr>
          <w:b/>
        </w:rPr>
      </w:pPr>
      <w:r w:rsidRPr="00C75C44">
        <w:rPr>
          <w:b/>
        </w:rPr>
        <w:t>Append files</w:t>
      </w:r>
    </w:p>
    <w:p w14:paraId="6541E629" w14:textId="2DC85E28" w:rsidR="00C75C44" w:rsidRDefault="00C122DE" w:rsidP="00C122DE">
      <w:pPr>
        <w:numPr>
          <w:ilvl w:val="0"/>
          <w:numId w:val="42"/>
        </w:numPr>
        <w:spacing w:after="0"/>
        <w:divId w:val="1453354881"/>
        <w:rPr>
          <w:b/>
        </w:rPr>
      </w:pPr>
      <w:r>
        <w:rPr>
          <w:b/>
        </w:rPr>
        <w:t xml:space="preserve">Annotate </w:t>
      </w:r>
      <w:r w:rsidR="00C75C44" w:rsidRPr="00C75C44">
        <w:rPr>
          <w:b/>
        </w:rPr>
        <w:t>files</w:t>
      </w:r>
    </w:p>
    <w:p w14:paraId="7AD1008A" w14:textId="7B1E9F23" w:rsidR="00C122DE" w:rsidRPr="00C75C44" w:rsidRDefault="00C122DE" w:rsidP="0087017A">
      <w:pPr>
        <w:numPr>
          <w:ilvl w:val="0"/>
          <w:numId w:val="42"/>
        </w:numPr>
        <w:spacing w:after="360"/>
        <w:divId w:val="1453354881"/>
        <w:rPr>
          <w:b/>
        </w:rPr>
      </w:pPr>
      <w:r>
        <w:rPr>
          <w:b/>
        </w:rPr>
        <w:t>Change the number of pages in a file</w:t>
      </w:r>
    </w:p>
    <w:p w14:paraId="2C279DD2" w14:textId="5C4840B3" w:rsidR="00C75C44" w:rsidRPr="00C75C44" w:rsidRDefault="00C75C44" w:rsidP="00C75C44">
      <w:pPr>
        <w:spacing w:after="360"/>
        <w:divId w:val="1453354881"/>
      </w:pPr>
      <w:r w:rsidRPr="00C75C44">
        <w:t xml:space="preserve">Open the </w:t>
      </w:r>
      <w:r w:rsidR="00F5556D">
        <w:t>request</w:t>
      </w:r>
      <w:r w:rsidRPr="00C75C44">
        <w:t xml:space="preserve">.  Select the </w:t>
      </w:r>
      <w:r w:rsidRPr="00C75C44">
        <w:rPr>
          <w:b/>
          <w:noProof/>
        </w:rPr>
        <w:t xml:space="preserve">Documents </w:t>
      </w:r>
      <w:r w:rsidRPr="00C75C44">
        <w:t>tab in the right frame of the page.</w:t>
      </w:r>
    </w:p>
    <w:p w14:paraId="06DE3C7C" w14:textId="5AE70A3D" w:rsidR="00C75C44" w:rsidRPr="00C75C44" w:rsidRDefault="00B77A1B" w:rsidP="00B77A1B">
      <w:pPr>
        <w:spacing w:after="360"/>
        <w:ind w:left="720"/>
        <w:divId w:val="1453354881"/>
        <w:rPr>
          <w:noProof/>
        </w:rPr>
      </w:pPr>
      <w:r>
        <w:rPr>
          <w:noProof/>
        </w:rPr>
        <w:drawing>
          <wp:inline distT="0" distB="0" distL="0" distR="0" wp14:anchorId="1CF668DC" wp14:editId="1A2D350D">
            <wp:extent cx="5184648" cy="3941064"/>
            <wp:effectExtent l="0" t="0" r="0" b="25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184648" cy="3941064"/>
                    </a:xfrm>
                    <a:prstGeom prst="rect">
                      <a:avLst/>
                    </a:prstGeom>
                  </pic:spPr>
                </pic:pic>
              </a:graphicData>
            </a:graphic>
          </wp:inline>
        </w:drawing>
      </w:r>
    </w:p>
    <w:p w14:paraId="16C3278F" w14:textId="3B6D70E8" w:rsidR="00C75C44" w:rsidRPr="00C75C44" w:rsidRDefault="00C75C44" w:rsidP="00C75C44">
      <w:pPr>
        <w:spacing w:after="360"/>
        <w:divId w:val="1453354881"/>
      </w:pPr>
      <w:r w:rsidRPr="00C75C44">
        <w:t xml:space="preserve">In </w:t>
      </w:r>
      <w:r w:rsidR="003E03C4">
        <w:t>this</w:t>
      </w:r>
      <w:r w:rsidR="003E03C4" w:rsidRPr="00C75C44">
        <w:t xml:space="preserve"> </w:t>
      </w:r>
      <w:r w:rsidRPr="00C75C44">
        <w:t xml:space="preserve">example, an Authorization document exists.  Two actions create new versions of a document: </w:t>
      </w:r>
      <w:r w:rsidRPr="00C75C44">
        <w:rPr>
          <w:b/>
          <w:i/>
        </w:rPr>
        <w:t>Append</w:t>
      </w:r>
      <w:r w:rsidRPr="00C75C44">
        <w:t xml:space="preserve"> and </w:t>
      </w:r>
      <w:r w:rsidRPr="00C75C44">
        <w:rPr>
          <w:b/>
          <w:i/>
        </w:rPr>
        <w:t>Edit</w:t>
      </w:r>
      <w:r w:rsidRPr="00C75C44">
        <w:t xml:space="preserve"> (Save or Burn).</w:t>
      </w:r>
    </w:p>
    <w:p w14:paraId="57D14980" w14:textId="77777777" w:rsidR="00C75C44" w:rsidRPr="00C75C44" w:rsidRDefault="00C75C44" w:rsidP="00C75C44">
      <w:pPr>
        <w:spacing w:after="0"/>
        <w:divId w:val="1453354881"/>
        <w:rPr>
          <w:b/>
          <w:bCs/>
          <w:sz w:val="36"/>
          <w:szCs w:val="36"/>
        </w:rPr>
      </w:pPr>
      <w:r w:rsidRPr="00C75C44">
        <w:br w:type="page"/>
      </w:r>
    </w:p>
    <w:p w14:paraId="12FDA851" w14:textId="7091377D" w:rsidR="00C75C44" w:rsidRPr="00C75C44" w:rsidRDefault="00C75C44" w:rsidP="00C75C44">
      <w:pPr>
        <w:pStyle w:val="Heading3"/>
        <w:divId w:val="1453354881"/>
      </w:pPr>
      <w:bookmarkStart w:id="212" w:name="_Toc457583158"/>
      <w:r w:rsidRPr="00C75C44">
        <w:t xml:space="preserve">Create Version - Append </w:t>
      </w:r>
      <w:r w:rsidR="00020C7F">
        <w:t>F</w:t>
      </w:r>
      <w:r w:rsidRPr="00C75C44">
        <w:t>ile(s)</w:t>
      </w:r>
      <w:bookmarkEnd w:id="212"/>
    </w:p>
    <w:p w14:paraId="282EE5B9" w14:textId="78E959BB" w:rsidR="00C75C44" w:rsidRPr="00C75C44" w:rsidRDefault="00C75C44" w:rsidP="00C75C44">
      <w:pPr>
        <w:divId w:val="1453354881"/>
      </w:pPr>
      <w:r w:rsidRPr="00C75C44">
        <w:t xml:space="preserve">File appending applies to </w:t>
      </w:r>
      <w:r w:rsidRPr="00C75C44">
        <w:rPr>
          <w:b/>
          <w:i/>
        </w:rPr>
        <w:t>Authorization</w:t>
      </w:r>
      <w:r w:rsidRPr="00C75C44">
        <w:t xml:space="preserve"> and </w:t>
      </w:r>
      <w:r w:rsidRPr="00C75C44">
        <w:rPr>
          <w:b/>
          <w:i/>
        </w:rPr>
        <w:t>Abstract</w:t>
      </w:r>
      <w:r w:rsidRPr="00C75C44">
        <w:t xml:space="preserve"> documents.  When you add a file, you are inserting the pages from the file into the </w:t>
      </w:r>
      <w:r w:rsidR="00B77A1B">
        <w:t>request</w:t>
      </w:r>
      <w:r w:rsidR="00B77A1B" w:rsidRPr="00C75C44">
        <w:t xml:space="preserve"> </w:t>
      </w:r>
      <w:r w:rsidRPr="00C75C44">
        <w:t xml:space="preserve">package. </w:t>
      </w:r>
    </w:p>
    <w:p w14:paraId="2A2FA9D3" w14:textId="77777777" w:rsidR="00C75C44" w:rsidRPr="00C75C44" w:rsidRDefault="00C75C44" w:rsidP="0087017A">
      <w:pPr>
        <w:numPr>
          <w:ilvl w:val="0"/>
          <w:numId w:val="41"/>
        </w:numPr>
        <w:spacing w:after="240"/>
        <w:divId w:val="1453354881"/>
      </w:pPr>
      <w:r w:rsidRPr="00C75C44">
        <w:t>Uploading one file increments the version number by 1.</w:t>
      </w:r>
    </w:p>
    <w:p w14:paraId="0192BF4D" w14:textId="3F927089" w:rsidR="00C75C44" w:rsidRPr="00C75C44" w:rsidRDefault="00C75C44" w:rsidP="0087017A">
      <w:pPr>
        <w:numPr>
          <w:ilvl w:val="0"/>
          <w:numId w:val="41"/>
        </w:numPr>
        <w:spacing w:after="360"/>
        <w:divId w:val="1453354881"/>
      </w:pPr>
      <w:r w:rsidRPr="00C75C44">
        <w:t>Uploading multiple files increments the version number by the number of documents selected.  Four documents uploaded to a version 1 f</w:t>
      </w:r>
      <w:r w:rsidR="002F1890">
        <w:t>ile creates version 5.</w:t>
      </w:r>
    </w:p>
    <w:p w14:paraId="75C19090" w14:textId="3714ABFD" w:rsidR="00C75C44" w:rsidRPr="00C75C44" w:rsidRDefault="003E03C4" w:rsidP="00C75C44">
      <w:pPr>
        <w:spacing w:after="360"/>
        <w:divId w:val="1453354881"/>
      </w:pPr>
      <w:r>
        <w:t>F</w:t>
      </w:r>
      <w:r w:rsidR="00C75C44" w:rsidRPr="00C75C44">
        <w:t xml:space="preserve">or further description of appending files, please see </w:t>
      </w:r>
      <w:r w:rsidR="0044376E">
        <w:t xml:space="preserve">the </w:t>
      </w:r>
      <w:r>
        <w:t>section</w:t>
      </w:r>
      <w:r w:rsidRPr="00C75C44">
        <w:t xml:space="preserve"> </w:t>
      </w:r>
      <w:r w:rsidR="002F1890">
        <w:rPr>
          <w:b/>
          <w:i/>
          <w:color w:val="000000" w:themeColor="text1"/>
        </w:rPr>
        <w:t>Add</w:t>
      </w:r>
      <w:r w:rsidR="00C75C44" w:rsidRPr="002F1890">
        <w:rPr>
          <w:b/>
          <w:i/>
          <w:color w:val="000000" w:themeColor="text1"/>
        </w:rPr>
        <w:t xml:space="preserve"> Files</w:t>
      </w:r>
      <w:r w:rsidR="00C75C44" w:rsidRPr="00C75C44">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0"/>
        <w:gridCol w:w="7740"/>
      </w:tblGrid>
      <w:tr w:rsidR="00C75C44" w:rsidRPr="00C75C44" w14:paraId="60CDC8E2" w14:textId="77777777" w:rsidTr="00C75C44">
        <w:trPr>
          <w:divId w:val="1453354881"/>
          <w:cantSplit/>
          <w:tblHeader/>
          <w:tblCellSpacing w:w="15" w:type="dxa"/>
        </w:trPr>
        <w:tc>
          <w:tcPr>
            <w:tcW w:w="9300" w:type="dxa"/>
            <w:gridSpan w:val="2"/>
            <w:vAlign w:val="center"/>
          </w:tcPr>
          <w:p w14:paraId="1DD3C8DF" w14:textId="77777777" w:rsidR="00C75C44" w:rsidRPr="00C75C44" w:rsidRDefault="00C75C44" w:rsidP="00C75C44">
            <w:pPr>
              <w:keepNext/>
              <w:spacing w:after="0"/>
              <w:rPr>
                <w:b/>
                <w:i/>
              </w:rPr>
            </w:pPr>
            <w:r w:rsidRPr="00C75C44">
              <w:rPr>
                <w:b/>
                <w:i/>
              </w:rPr>
              <w:t>Authorization and Abstract Documents</w:t>
            </w:r>
          </w:p>
        </w:tc>
      </w:tr>
      <w:tr w:rsidR="00B21DCF" w:rsidRPr="00C75C44" w14:paraId="5BD4CA87" w14:textId="77777777" w:rsidTr="00B21DCF">
        <w:trPr>
          <w:divId w:val="1453354881"/>
          <w:cantSplit/>
          <w:tblHeader/>
          <w:tblCellSpacing w:w="15" w:type="dxa"/>
        </w:trPr>
        <w:tc>
          <w:tcPr>
            <w:tcW w:w="9300" w:type="dxa"/>
            <w:gridSpan w:val="2"/>
          </w:tcPr>
          <w:p w14:paraId="13FFEA86" w14:textId="19AA8E04" w:rsidR="00B21DCF" w:rsidRPr="00C75C44" w:rsidRDefault="00B21DCF" w:rsidP="00C75C44">
            <w:pPr>
              <w:keepNext/>
              <w:spacing w:after="0"/>
              <w:rPr>
                <w:b/>
                <w:i/>
              </w:rPr>
            </w:pPr>
            <w:r w:rsidRPr="00C75C44">
              <w:rPr>
                <w:i/>
                <w:sz w:val="22"/>
                <w:szCs w:val="22"/>
              </w:rPr>
              <w:t>Document detail buttons</w:t>
            </w:r>
          </w:p>
        </w:tc>
      </w:tr>
      <w:tr w:rsidR="00C75C44" w:rsidRPr="00C75C44" w14:paraId="6EB9FF65" w14:textId="77777777" w:rsidTr="00C75C44">
        <w:trPr>
          <w:divId w:val="1453354881"/>
          <w:cantSplit/>
          <w:tblCellSpacing w:w="15" w:type="dxa"/>
        </w:trPr>
        <w:tc>
          <w:tcPr>
            <w:tcW w:w="1575" w:type="dxa"/>
            <w:tcBorders>
              <w:right w:val="single" w:sz="12" w:space="0" w:color="767171" w:themeColor="background2" w:themeShade="80"/>
            </w:tcBorders>
            <w:hideMark/>
          </w:tcPr>
          <w:p w14:paraId="0D6A918F" w14:textId="77777777" w:rsidR="00C75C44" w:rsidRPr="00C75C44" w:rsidRDefault="00C75C44" w:rsidP="00C75C44">
            <w:pPr>
              <w:keepNext/>
              <w:jc w:val="center"/>
              <w:rPr>
                <w:b/>
                <w:sz w:val="22"/>
                <w:szCs w:val="22"/>
              </w:rPr>
            </w:pPr>
            <w:r w:rsidRPr="00C75C44">
              <w:rPr>
                <w:b/>
                <w:sz w:val="22"/>
                <w:szCs w:val="22"/>
              </w:rPr>
              <w:t>Choose Files</w:t>
            </w:r>
          </w:p>
        </w:tc>
        <w:tc>
          <w:tcPr>
            <w:tcW w:w="7695" w:type="dxa"/>
            <w:vAlign w:val="center"/>
            <w:hideMark/>
          </w:tcPr>
          <w:p w14:paraId="4C5EDFBC" w14:textId="68B0F462" w:rsidR="00C75C44" w:rsidRPr="00C75C44" w:rsidRDefault="00C75C44" w:rsidP="00C75C44">
            <w:pPr>
              <w:keepNext/>
            </w:pPr>
            <w:r w:rsidRPr="00C75C44">
              <w:t xml:space="preserve">Click </w:t>
            </w:r>
            <w:r w:rsidR="003E03C4" w:rsidRPr="009974D6">
              <w:rPr>
                <w:b/>
              </w:rPr>
              <w:t>Choose Files</w:t>
            </w:r>
            <w:r w:rsidR="003E03C4" w:rsidRPr="003E03C4" w:rsidDel="003E03C4">
              <w:t xml:space="preserve"> </w:t>
            </w:r>
            <w:r w:rsidRPr="00C75C44">
              <w:t>to open Windows Explorer on your computer.</w:t>
            </w:r>
          </w:p>
        </w:tc>
      </w:tr>
      <w:tr w:rsidR="00C75C44" w:rsidRPr="00C75C44" w14:paraId="00185B2D" w14:textId="77777777" w:rsidTr="00C75C44">
        <w:trPr>
          <w:divId w:val="1453354881"/>
          <w:cantSplit/>
          <w:tblCellSpacing w:w="15" w:type="dxa"/>
        </w:trPr>
        <w:tc>
          <w:tcPr>
            <w:tcW w:w="1575" w:type="dxa"/>
            <w:tcBorders>
              <w:right w:val="single" w:sz="12" w:space="0" w:color="767171" w:themeColor="background2" w:themeShade="80"/>
            </w:tcBorders>
            <w:vAlign w:val="center"/>
            <w:hideMark/>
          </w:tcPr>
          <w:p w14:paraId="7087A632" w14:textId="77777777" w:rsidR="00C75C44" w:rsidRPr="00C75C44" w:rsidRDefault="00C75C44" w:rsidP="00C75C44">
            <w:pPr>
              <w:keepNext/>
              <w:rPr>
                <w:b/>
              </w:rPr>
            </w:pPr>
          </w:p>
        </w:tc>
        <w:tc>
          <w:tcPr>
            <w:tcW w:w="7695" w:type="dxa"/>
            <w:vAlign w:val="center"/>
            <w:hideMark/>
          </w:tcPr>
          <w:p w14:paraId="1EFFCA92" w14:textId="77777777" w:rsidR="00C75C44" w:rsidRPr="00C75C44" w:rsidRDefault="00C75C44" w:rsidP="00C75C44">
            <w:pPr>
              <w:keepNext/>
            </w:pPr>
            <w:r w:rsidRPr="00C75C44">
              <w:t xml:space="preserve">From your drives and folders, select one or more files for upload and click </w:t>
            </w:r>
            <w:r w:rsidRPr="00C75C44">
              <w:rPr>
                <w:b/>
              </w:rPr>
              <w:t>Open.</w:t>
            </w:r>
          </w:p>
          <w:p w14:paraId="560B06FF" w14:textId="6E21BAE1" w:rsidR="00C75C44" w:rsidRPr="00C75C44" w:rsidRDefault="00C75C44" w:rsidP="00C75C44">
            <w:pPr>
              <w:keepNext/>
            </w:pPr>
            <w:r w:rsidRPr="00C75C44">
              <w:t>The Windows Explorer screen closes and the name</w:t>
            </w:r>
            <w:r w:rsidR="009974D6">
              <w:t>(s)</w:t>
            </w:r>
            <w:r w:rsidRPr="00C75C44">
              <w:t xml:space="preserve"> of the selected file(s) appears as a bulleted list item below the </w:t>
            </w:r>
            <w:r w:rsidRPr="00C75C44">
              <w:rPr>
                <w:i/>
              </w:rPr>
              <w:t>Choose Files</w:t>
            </w:r>
            <w:r w:rsidRPr="00C75C44">
              <w:t xml:space="preserve"> button.</w:t>
            </w:r>
          </w:p>
        </w:tc>
      </w:tr>
    </w:tbl>
    <w:p w14:paraId="416E8E76" w14:textId="77777777" w:rsidR="00C75C44" w:rsidRPr="00C75C44" w:rsidRDefault="00C75C44" w:rsidP="009974D6">
      <w:pPr>
        <w:keepNext/>
        <w:spacing w:after="0"/>
        <w:divId w:val="1453354881"/>
      </w:pPr>
    </w:p>
    <w:p w14:paraId="495C18CA" w14:textId="77777777" w:rsidR="00C75C44" w:rsidRPr="00C75C44" w:rsidRDefault="00C75C44" w:rsidP="00C75C44">
      <w:pPr>
        <w:keepNext/>
        <w:ind w:left="994" w:firstLine="907"/>
        <w:divId w:val="1453354881"/>
      </w:pPr>
      <w:r w:rsidRPr="00C75C44">
        <w:rPr>
          <w:noProof/>
        </w:rPr>
        <mc:AlternateContent>
          <mc:Choice Requires="wps">
            <w:drawing>
              <wp:anchor distT="0" distB="0" distL="114300" distR="114300" simplePos="0" relativeHeight="251691008" behindDoc="0" locked="0" layoutInCell="1" allowOverlap="1" wp14:anchorId="3A16E873" wp14:editId="1BE04890">
                <wp:simplePos x="0" y="0"/>
                <wp:positionH relativeFrom="column">
                  <wp:posOffset>815340</wp:posOffset>
                </wp:positionH>
                <wp:positionV relativeFrom="paragraph">
                  <wp:posOffset>45720</wp:posOffset>
                </wp:positionV>
                <wp:extent cx="236220" cy="228600"/>
                <wp:effectExtent l="0" t="0" r="0" b="0"/>
                <wp:wrapNone/>
                <wp:docPr id="324" name="Explosion 1 324"/>
                <wp:cNvGraphicFramePr/>
                <a:graphic xmlns:a="http://schemas.openxmlformats.org/drawingml/2006/main">
                  <a:graphicData uri="http://schemas.microsoft.com/office/word/2010/wordprocessingShape">
                    <wps:wsp>
                      <wps:cNvSpPr/>
                      <wps:spPr>
                        <a:xfrm>
                          <a:off x="0" y="0"/>
                          <a:ext cx="236220" cy="228600"/>
                        </a:xfrm>
                        <a:prstGeom prst="irregularSeal1">
                          <a:avLst/>
                        </a:prstGeom>
                        <a:solidFill>
                          <a:srgbClr val="009999"/>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w:pict>
              <v:shape w14:anchorId="41AA25B8" id="Explosion 1 324" o:spid="_x0000_s1026" type="#_x0000_t71" style="position:absolute;margin-left:64.2pt;margin-top:3.6pt;width:18.6pt;height:18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" fillcolor="#099" stroked="f" strokeweight="1pt"/>
            </w:pict>
          </mc:Fallback>
        </mc:AlternateContent>
      </w:r>
      <w:r w:rsidRPr="00C75C44">
        <w:rPr>
          <w:noProof/>
        </w:rPr>
        <mc:AlternateContent>
          <mc:Choice Requires="wps">
            <w:drawing>
              <wp:inline distT="0" distB="0" distL="0" distR="0" wp14:anchorId="064C8C6A" wp14:editId="41B378A7">
                <wp:extent cx="4762500" cy="731520"/>
                <wp:effectExtent l="0" t="0" r="0" b="11430"/>
                <wp:docPr id="325" name="Text Box 325"/>
                <wp:cNvGraphicFramePr/>
                <a:graphic xmlns:a="http://schemas.openxmlformats.org/drawingml/2006/main">
                  <a:graphicData uri="http://schemas.microsoft.com/office/word/2010/wordprocessingShape">
                    <wps:wsp>
                      <wps:cNvSpPr txBox="1"/>
                      <wps:spPr>
                        <a:xfrm>
                          <a:off x="0" y="0"/>
                          <a:ext cx="4762500" cy="731520"/>
                        </a:xfrm>
                        <a:prstGeom prst="rect">
                          <a:avLst/>
                        </a:prstGeom>
                        <a:noFill/>
                        <a:ln w="6350">
                          <a:noFill/>
                        </a:ln>
                        <a:effectLst/>
                      </wps:spPr>
                      <wps:txbx>
                        <w:txbxContent>
                          <w:p w14:paraId="07C0E820" w14:textId="50BC6805" w:rsidR="003864C8" w:rsidRPr="00A00EFE" w:rsidRDefault="003864C8" w:rsidP="00C75C44">
                            <w:pPr>
                              <w:pBdr>
                                <w:bottom w:val="single" w:sz="6" w:space="8" w:color="009999"/>
                              </w:pBdr>
                              <w:ind w:left="90"/>
                              <w:rPr>
                                <w:rFonts w:ascii="Arial" w:hAnsi="Arial" w:cs="Arial"/>
                                <w:sz w:val="20"/>
                                <w:szCs w:val="20"/>
                              </w:rPr>
                            </w:pPr>
                            <w:r w:rsidRPr="009974D6">
                              <w:rPr>
                                <w:rFonts w:ascii="Arial" w:hAnsi="Arial" w:cs="Arial"/>
                                <w:sz w:val="20"/>
                                <w:szCs w:val="20"/>
                              </w:rPr>
                              <w:t xml:space="preserve">To delete the entire selection of files before upload, click the </w:t>
                            </w:r>
                            <w:r w:rsidRPr="009974D6">
                              <w:rPr>
                                <w:rFonts w:ascii="Arial" w:hAnsi="Arial" w:cs="Arial"/>
                                <w:b/>
                                <w:i/>
                                <w:sz w:val="20"/>
                                <w:szCs w:val="20"/>
                              </w:rPr>
                              <w:t>Choose Files</w:t>
                            </w:r>
                            <w:r w:rsidRPr="009974D6">
                              <w:rPr>
                                <w:rFonts w:ascii="Arial" w:hAnsi="Arial" w:cs="Arial"/>
                                <w:sz w:val="20"/>
                                <w:szCs w:val="20"/>
                              </w:rPr>
                              <w:t xml:space="preserve"> button.  The Windows Explorer screen opens and the previously selected items are removed. You can reselect files or Cancel to discontinue </w:t>
                            </w:r>
                            <w:r>
                              <w:rPr>
                                <w:rFonts w:ascii="Arial" w:hAnsi="Arial" w:cs="Arial"/>
                                <w:sz w:val="20"/>
                                <w:szCs w:val="20"/>
                              </w:rPr>
                              <w:t>uploading</w:t>
                            </w:r>
                            <w:r w:rsidRPr="009974D6">
                              <w:rPr>
                                <w:rFonts w:ascii="Arial" w:hAnsi="Arial" w:cs="Arial"/>
                                <w:sz w:val="20"/>
                                <w:szCs w:val="20"/>
                              </w:rPr>
                              <w:t>.</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a:graphicData>
                </a:graphic>
              </wp:inline>
            </w:drawing>
          </mc:Choice>
          <mc:Fallback>
            <w:pict>
              <v:shape w14:anchorId="064C8C6A" id="Text Box 325" o:spid="_x0000_s1050" type="#_x0000_t202" style="width:375pt;height:5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" filled="f" stroked="f" strokeweight=".5pt">
                <v:textbox inset=",7.2pt,,0">
                  <w:txbxContent>
                    <w:p w14:paraId="07C0E820" w14:textId="50BC6805" w:rsidR="003864C8" w:rsidRPr="00A00EFE" w:rsidRDefault="003864C8" w:rsidP="00C75C44">
                      <w:pPr>
                        <w:pBdr>
                          <w:bottom w:val="single" w:sz="6" w:space="8" w:color="009999"/>
                        </w:pBdr>
                        <w:ind w:left="90"/>
                        <w:rPr>
                          <w:rFonts w:ascii="Arial" w:hAnsi="Arial" w:cs="Arial"/>
                          <w:sz w:val="20"/>
                          <w:szCs w:val="20"/>
                        </w:rPr>
                      </w:pPr>
                      <w:r w:rsidRPr="009974D6">
                        <w:rPr>
                          <w:rFonts w:ascii="Arial" w:hAnsi="Arial" w:cs="Arial"/>
                          <w:sz w:val="20"/>
                          <w:szCs w:val="20"/>
                        </w:rPr>
                        <w:t xml:space="preserve">To delete the entire selection of files before upload, click the </w:t>
                      </w:r>
                      <w:r w:rsidRPr="009974D6">
                        <w:rPr>
                          <w:rFonts w:ascii="Arial" w:hAnsi="Arial" w:cs="Arial"/>
                          <w:b/>
                          <w:i/>
                          <w:sz w:val="20"/>
                          <w:szCs w:val="20"/>
                        </w:rPr>
                        <w:t>Choose Files</w:t>
                      </w:r>
                      <w:r w:rsidRPr="009974D6">
                        <w:rPr>
                          <w:rFonts w:ascii="Arial" w:hAnsi="Arial" w:cs="Arial"/>
                          <w:sz w:val="20"/>
                          <w:szCs w:val="20"/>
                        </w:rPr>
                        <w:t xml:space="preserve"> button.  The Windows Explorer screen opens and the previously selected items are removed. You can reselect files or Cancel to discontinue </w:t>
                      </w:r>
                      <w:r>
                        <w:rPr>
                          <w:rFonts w:ascii="Arial" w:hAnsi="Arial" w:cs="Arial"/>
                          <w:sz w:val="20"/>
                          <w:szCs w:val="20"/>
                        </w:rPr>
                        <w:t>uploading</w:t>
                      </w:r>
                      <w:r w:rsidRPr="009974D6">
                        <w:rPr>
                          <w:rFonts w:ascii="Arial" w:hAnsi="Arial" w:cs="Arial"/>
                          <w:sz w:val="20"/>
                          <w:szCs w:val="20"/>
                        </w:rPr>
                        <w:t>.</w:t>
                      </w:r>
                    </w:p>
                  </w:txbxContent>
                </v:textbox>
                <w10:anchorlock/>
              </v:shape>
            </w:pict>
          </mc:Fallback>
        </mc:AlternateContent>
      </w:r>
    </w:p>
    <w:p w14:paraId="6D2FCF47" w14:textId="77777777" w:rsidR="00C75C44" w:rsidRPr="00C75C44" w:rsidRDefault="00C75C44" w:rsidP="00C75C44">
      <w:pPr>
        <w:keepNext/>
        <w:divId w:val="1453354881"/>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0"/>
        <w:gridCol w:w="7830"/>
      </w:tblGrid>
      <w:tr w:rsidR="00C75C44" w:rsidRPr="00C75C44" w14:paraId="5C1A5CB1" w14:textId="77777777" w:rsidTr="00C75C44">
        <w:trPr>
          <w:divId w:val="1453354881"/>
          <w:cantSplit/>
          <w:tblCellSpacing w:w="15" w:type="dxa"/>
        </w:trPr>
        <w:tc>
          <w:tcPr>
            <w:tcW w:w="1485" w:type="dxa"/>
            <w:tcBorders>
              <w:right w:val="single" w:sz="12" w:space="0" w:color="767171" w:themeColor="background2" w:themeShade="80"/>
            </w:tcBorders>
            <w:hideMark/>
          </w:tcPr>
          <w:p w14:paraId="5E2FC516" w14:textId="77777777" w:rsidR="00C75C44" w:rsidRPr="00C75C44" w:rsidRDefault="00C75C44" w:rsidP="00C75C44">
            <w:pPr>
              <w:jc w:val="center"/>
              <w:rPr>
                <w:b/>
                <w:sz w:val="22"/>
                <w:szCs w:val="22"/>
              </w:rPr>
            </w:pPr>
            <w:r w:rsidRPr="00C75C44">
              <w:rPr>
                <w:b/>
                <w:sz w:val="22"/>
                <w:szCs w:val="22"/>
              </w:rPr>
              <w:t>Upload Files</w:t>
            </w:r>
          </w:p>
        </w:tc>
        <w:tc>
          <w:tcPr>
            <w:tcW w:w="7785" w:type="dxa"/>
            <w:vAlign w:val="center"/>
            <w:hideMark/>
          </w:tcPr>
          <w:p w14:paraId="69A8C537" w14:textId="679C403F" w:rsidR="00C75C44" w:rsidRPr="00C75C44" w:rsidRDefault="00C75C44" w:rsidP="00C75C44">
            <w:pPr>
              <w:keepNext/>
            </w:pPr>
            <w:r w:rsidRPr="00C75C44">
              <w:t xml:space="preserve">Click </w:t>
            </w:r>
            <w:r w:rsidR="003E03C4" w:rsidRPr="009974D6">
              <w:rPr>
                <w:b/>
              </w:rPr>
              <w:t>Upload Files</w:t>
            </w:r>
            <w:r w:rsidR="003E03C4" w:rsidRPr="003E03C4" w:rsidDel="003E03C4">
              <w:t xml:space="preserve"> </w:t>
            </w:r>
            <w:r w:rsidRPr="00C75C44">
              <w:t xml:space="preserve">to append the </w:t>
            </w:r>
            <w:r w:rsidRPr="009974D6">
              <w:rPr>
                <w:i/>
              </w:rPr>
              <w:t>Authorization</w:t>
            </w:r>
            <w:r w:rsidRPr="00C75C44">
              <w:t xml:space="preserve"> </w:t>
            </w:r>
            <w:r w:rsidR="003E03C4">
              <w:t xml:space="preserve">or </w:t>
            </w:r>
            <w:r w:rsidR="003E03C4" w:rsidRPr="009974D6">
              <w:rPr>
                <w:i/>
              </w:rPr>
              <w:t>Abstract</w:t>
            </w:r>
            <w:r w:rsidR="003E03C4">
              <w:t xml:space="preserve"> </w:t>
            </w:r>
            <w:r w:rsidRPr="00C75C44">
              <w:t>file.</w:t>
            </w:r>
          </w:p>
          <w:p w14:paraId="0AA2C239" w14:textId="69B313B4" w:rsidR="00C75C44" w:rsidRPr="00C75C44" w:rsidRDefault="00C75C44" w:rsidP="00C75C44">
            <w:pPr>
              <w:keepNext/>
            </w:pPr>
            <w:r w:rsidRPr="00C75C44">
              <w:t>The file(s) pages appear in the thumbnail frame</w:t>
            </w:r>
            <w:r w:rsidR="009974D6">
              <w:t xml:space="preserve">, </w:t>
            </w:r>
            <w:r w:rsidR="00B77A1B">
              <w:t xml:space="preserve">after </w:t>
            </w:r>
            <w:r w:rsidR="009974D6">
              <w:t>the existing pages</w:t>
            </w:r>
            <w:r w:rsidRPr="00C75C44">
              <w:t>.</w:t>
            </w:r>
            <w:r w:rsidR="009974D6">
              <w:t xml:space="preserve"> </w:t>
            </w:r>
          </w:p>
          <w:p w14:paraId="2101C61F" w14:textId="0B710893" w:rsidR="00C75C44" w:rsidRPr="00C75C44" w:rsidRDefault="00C75C44">
            <w:r w:rsidRPr="00C75C44">
              <w:t xml:space="preserve">The version of the file increments by 1 (or </w:t>
            </w:r>
            <w:r w:rsidR="003E03C4">
              <w:t>by the number of</w:t>
            </w:r>
            <w:r w:rsidRPr="00C75C44">
              <w:t xml:space="preserve"> files uploaded).</w:t>
            </w:r>
          </w:p>
        </w:tc>
      </w:tr>
    </w:tbl>
    <w:p w14:paraId="7A62CC70" w14:textId="77777777" w:rsidR="00C75C44" w:rsidRPr="00C75C44" w:rsidRDefault="00C75C44" w:rsidP="00C75C44">
      <w:pPr>
        <w:spacing w:after="360"/>
        <w:divId w:val="1453354881"/>
        <w:rPr>
          <w:rFonts w:ascii="Arial" w:eastAsia="Times New Roman" w:hAnsi="Arial" w:cs="Arial"/>
          <w:color w:val="000000"/>
          <w:sz w:val="20"/>
          <w:szCs w:val="20"/>
        </w:rPr>
      </w:pPr>
    </w:p>
    <w:p w14:paraId="3B49D23C" w14:textId="77777777" w:rsidR="00C75C44" w:rsidRPr="00C75C44" w:rsidRDefault="00C75C44" w:rsidP="00C75C44">
      <w:pPr>
        <w:keepNext/>
        <w:spacing w:after="240"/>
        <w:divId w:val="1453354881"/>
        <w:rPr>
          <w:rFonts w:eastAsia="Times New Roman"/>
        </w:rPr>
      </w:pPr>
      <w:r w:rsidRPr="00C75C44">
        <w:rPr>
          <w:rFonts w:eastAsia="Times New Roman"/>
        </w:rPr>
        <w:t>The version and the page count updates.</w:t>
      </w:r>
    </w:p>
    <w:p w14:paraId="1A1310DB" w14:textId="77777777" w:rsidR="00C75C44" w:rsidRPr="00C75C44" w:rsidRDefault="00C75C44" w:rsidP="00C75C44">
      <w:pPr>
        <w:spacing w:after="360"/>
        <w:ind w:left="270"/>
        <w:divId w:val="1453354881"/>
        <w:rPr>
          <w:rFonts w:ascii="Calibri" w:eastAsia="Times New Roman" w:hAnsi="Calibri" w:cs="Arial"/>
          <w:color w:val="000000"/>
          <w:szCs w:val="20"/>
        </w:rPr>
      </w:pPr>
      <w:r w:rsidRPr="00C75C44">
        <w:rPr>
          <w:rFonts w:ascii="Calibri" w:eastAsia="Times New Roman" w:hAnsi="Calibri" w:cs="Arial"/>
          <w:noProof/>
          <w:color w:val="000000"/>
          <w:szCs w:val="20"/>
        </w:rPr>
        <w:drawing>
          <wp:inline distT="0" distB="0" distL="0" distR="0" wp14:anchorId="1D2876B6" wp14:editId="345EE801">
            <wp:extent cx="5943600" cy="3649980"/>
            <wp:effectExtent l="0" t="0" r="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69">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591F63BB" w14:textId="77777777" w:rsidR="00391D0C" w:rsidRDefault="00391D0C">
      <w:pPr>
        <w:spacing w:after="0"/>
        <w:rPr>
          <w:bCs/>
          <w:sz w:val="36"/>
          <w:szCs w:val="27"/>
        </w:rPr>
      </w:pPr>
      <w:bookmarkStart w:id="213" w:name="_Toc457583159"/>
      <w:r>
        <w:br w:type="page"/>
      </w:r>
    </w:p>
    <w:p w14:paraId="687A58DB" w14:textId="58F8BAB4" w:rsidR="00C75C44" w:rsidRDefault="00C75C44" w:rsidP="00C75C44">
      <w:pPr>
        <w:pStyle w:val="Heading3"/>
        <w:divId w:val="1453354881"/>
      </w:pPr>
      <w:r w:rsidRPr="00C75C44">
        <w:t xml:space="preserve">Create Version </w:t>
      </w:r>
      <w:r w:rsidR="00813132">
        <w:t>–</w:t>
      </w:r>
      <w:r w:rsidRPr="00C75C44">
        <w:t xml:space="preserve"> </w:t>
      </w:r>
      <w:r w:rsidR="00813132">
        <w:t>Annotate</w:t>
      </w:r>
      <w:r w:rsidR="00813132" w:rsidRPr="00C75C44">
        <w:t xml:space="preserve"> </w:t>
      </w:r>
      <w:r w:rsidRPr="00C75C44">
        <w:t>File</w:t>
      </w:r>
      <w:bookmarkEnd w:id="213"/>
    </w:p>
    <w:p w14:paraId="6F8CA0DF" w14:textId="2B244316" w:rsidR="00593D91" w:rsidRDefault="00593D91" w:rsidP="00593D91">
      <w:pPr>
        <w:divId w:val="1453354881"/>
      </w:pPr>
      <w:r>
        <w:t xml:space="preserve">From the </w:t>
      </w:r>
      <w:r w:rsidR="00B77A1B">
        <w:t xml:space="preserve">Request </w:t>
      </w:r>
      <w:r>
        <w:t xml:space="preserve">page, you can create, share, save, and burn a variety of </w:t>
      </w:r>
      <w:r w:rsidR="005E77A1">
        <w:t>document</w:t>
      </w:r>
      <w:r>
        <w:t xml:space="preserve"> annotations.</w:t>
      </w:r>
    </w:p>
    <w:p w14:paraId="0D90C2D7" w14:textId="058F6F07" w:rsidR="00593D91" w:rsidRDefault="00593D91" w:rsidP="005E77A1">
      <w:pPr>
        <w:pStyle w:val="Heading4"/>
        <w:divId w:val="1453354881"/>
      </w:pPr>
      <w:r>
        <w:t>Annotation Options</w:t>
      </w:r>
    </w:p>
    <w:p w14:paraId="7FFB3708" w14:textId="7480EB31" w:rsidR="00C709B3" w:rsidRPr="00C709B3" w:rsidRDefault="00C709B3" w:rsidP="00593D91">
      <w:pPr>
        <w:divId w:val="1453354881"/>
      </w:pPr>
      <w:r w:rsidRPr="00C709B3">
        <w:t xml:space="preserve">Open the </w:t>
      </w:r>
      <w:r w:rsidR="00B77A1B">
        <w:t>request</w:t>
      </w:r>
      <w:r w:rsidRPr="00C709B3">
        <w:t xml:space="preserve">.  The document most recently added to the </w:t>
      </w:r>
      <w:r w:rsidR="0079573E">
        <w:t>request</w:t>
      </w:r>
      <w:r w:rsidRPr="00C709B3">
        <w:t xml:space="preserve"> appears in the content space.</w:t>
      </w:r>
    </w:p>
    <w:p w14:paraId="45413D01" w14:textId="10CB9DFB" w:rsidR="00C709B3" w:rsidRDefault="001123D6" w:rsidP="005C0E31">
      <w:pPr>
        <w:spacing w:after="360"/>
        <w:ind w:left="360"/>
        <w:divId w:val="1453354881"/>
      </w:pPr>
      <w:r>
        <w:rPr>
          <w:noProof/>
        </w:rPr>
        <w:drawing>
          <wp:inline distT="0" distB="0" distL="0" distR="0" wp14:anchorId="0E31EDE8" wp14:editId="6DA85DA6">
            <wp:extent cx="5568696" cy="3291840"/>
            <wp:effectExtent l="0" t="0" r="0" b="38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
                    <pic:cNvPicPr/>
                  </pic:nvPicPr>
                  <pic:blipFill>
                    <a:blip r:embed="rId170">
                      <a:extLst>
                        <a:ext uri="{28A0092B-C50C-407E-A947-70E740481C1C}">
                          <a14:useLocalDpi xmlns:a14="http://schemas.microsoft.com/office/drawing/2010/main" val="0"/>
                        </a:ext>
                      </a:extLst>
                    </a:blip>
                    <a:stretch>
                      <a:fillRect/>
                    </a:stretch>
                  </pic:blipFill>
                  <pic:spPr>
                    <a:xfrm>
                      <a:off x="0" y="0"/>
                      <a:ext cx="5568696" cy="3291840"/>
                    </a:xfrm>
                    <a:prstGeom prst="rect">
                      <a:avLst/>
                    </a:prstGeom>
                  </pic:spPr>
                </pic:pic>
              </a:graphicData>
            </a:graphic>
          </wp:inline>
        </w:drawing>
      </w:r>
    </w:p>
    <w:p w14:paraId="2CD9BE8A" w14:textId="0514C408" w:rsidR="00F93586" w:rsidRDefault="00CE4841" w:rsidP="005E77A1">
      <w:pPr>
        <w:divId w:val="1453354881"/>
      </w:pPr>
      <w:r>
        <w:t xml:space="preserve">A set of annotation tools is available for </w:t>
      </w:r>
      <w:r w:rsidRPr="005E77A1">
        <w:rPr>
          <w:i/>
        </w:rPr>
        <w:t>marking up</w:t>
      </w:r>
      <w:r>
        <w:t xml:space="preserve"> pages</w:t>
      </w:r>
      <w:r w:rsidR="00944054">
        <w:t xml:space="preserve">.  </w:t>
      </w:r>
      <w:r w:rsidR="00F93586">
        <w:t xml:space="preserve">The tools appear </w:t>
      </w:r>
      <w:r w:rsidR="00B26A90">
        <w:t>on</w:t>
      </w:r>
      <w:r w:rsidR="00C709B3">
        <w:t xml:space="preserve"> the left pane of</w:t>
      </w:r>
      <w:r w:rsidR="00F93586">
        <w:t xml:space="preserve"> the </w:t>
      </w:r>
      <w:r w:rsidR="001123D6">
        <w:t xml:space="preserve">request </w:t>
      </w:r>
      <w:r w:rsidR="00F93586">
        <w:t xml:space="preserve">page </w:t>
      </w:r>
      <w:r w:rsidR="00B26A90">
        <w:t xml:space="preserve">in </w:t>
      </w:r>
      <w:r w:rsidR="00F93586">
        <w:t>the document viewer (virtual viewer).</w:t>
      </w:r>
    </w:p>
    <w:p w14:paraId="2822781A" w14:textId="17AF5B0F" w:rsidR="00F93586" w:rsidRDefault="00F93586" w:rsidP="005E77A1">
      <w:pPr>
        <w:spacing w:after="360"/>
        <w:divId w:val="1453354881"/>
      </w:pPr>
      <w:r>
        <w:rPr>
          <w:noProof/>
        </w:rPr>
        <w:drawing>
          <wp:inline distT="0" distB="0" distL="0" distR="0" wp14:anchorId="3D45134F" wp14:editId="2497EB9A">
            <wp:extent cx="3017782" cy="4549534"/>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171">
                      <a:extLst>
                        <a:ext uri="{28A0092B-C50C-407E-A947-70E740481C1C}">
                          <a14:useLocalDpi xmlns:a14="http://schemas.microsoft.com/office/drawing/2010/main" val="0"/>
                        </a:ext>
                      </a:extLst>
                    </a:blip>
                    <a:stretch>
                      <a:fillRect/>
                    </a:stretch>
                  </pic:blipFill>
                  <pic:spPr>
                    <a:xfrm>
                      <a:off x="0" y="0"/>
                      <a:ext cx="3017782" cy="4549534"/>
                    </a:xfrm>
                    <a:prstGeom prst="rect">
                      <a:avLst/>
                    </a:prstGeom>
                  </pic:spPr>
                </pic:pic>
              </a:graphicData>
            </a:graphic>
          </wp:inline>
        </w:drawing>
      </w:r>
    </w:p>
    <w:p w14:paraId="3481251D" w14:textId="57B6EAE4" w:rsidR="00B26A90" w:rsidRPr="00B26A90" w:rsidRDefault="00944054" w:rsidP="00B26A90">
      <w:pPr>
        <w:divId w:val="1453354881"/>
      </w:pPr>
      <w:r>
        <w:t xml:space="preserve">Each authorized reviewer can insert comments, highlights, and redactions for view </w:t>
      </w:r>
      <w:r w:rsidR="00DF6B0E">
        <w:t>by other authorized reviewers.</w:t>
      </w:r>
    </w:p>
    <w:p w14:paraId="12194B5F" w14:textId="2B378461" w:rsidR="005C0E31" w:rsidRDefault="00B21DCF" w:rsidP="00B21DCF">
      <w:pPr>
        <w:ind w:left="720"/>
        <w:divId w:val="1453354881"/>
      </w:pPr>
      <w:r w:rsidRPr="00BA78CA">
        <w:rPr>
          <w:b/>
        </w:rPr>
        <w:t>Note</w:t>
      </w:r>
      <w:r>
        <w:t xml:space="preserve">:  Annotations added to documents in the </w:t>
      </w:r>
      <w:r w:rsidRPr="00BA78CA">
        <w:rPr>
          <w:b/>
          <w:i/>
        </w:rPr>
        <w:t>Transcribe</w:t>
      </w:r>
      <w:r>
        <w:t xml:space="preserve"> queue must be saved/burned for other reviewers to see them.</w:t>
      </w:r>
    </w:p>
    <w:p w14:paraId="7E300B15" w14:textId="77777777" w:rsidR="00B26A90" w:rsidRDefault="00B26A90" w:rsidP="00B26A90">
      <w:pPr>
        <w:pStyle w:val="Heading4"/>
        <w:divId w:val="1453354881"/>
      </w:pPr>
      <w:r>
        <w:t>Arrow Annotation</w:t>
      </w:r>
    </w:p>
    <w:p w14:paraId="3E8663C5" w14:textId="764CBCC4" w:rsidR="00B26A90" w:rsidRDefault="00B26A90" w:rsidP="00B26A90">
      <w:pPr>
        <w:keepNext/>
        <w:divId w:val="1453354881"/>
      </w:pPr>
      <w:r w:rsidRPr="00B26A90">
        <w:t>When</w:t>
      </w:r>
      <w:r>
        <w:t xml:space="preserve"> the user selects it, the arrow </w:t>
      </w:r>
      <w:r>
        <w:sym w:font="Wingdings" w:char="F0E0"/>
      </w:r>
      <w:r>
        <w:t xml:space="preserve"> annotation remains active until another annotation is selected.</w:t>
      </w:r>
    </w:p>
    <w:p w14:paraId="4147DFC0" w14:textId="3BBD80FB" w:rsidR="00B26A90" w:rsidRDefault="00B26A90" w:rsidP="00B26A90">
      <w:pPr>
        <w:jc w:val="center"/>
        <w:divId w:val="1453354881"/>
      </w:pPr>
      <w:r>
        <w:rPr>
          <w:noProof/>
        </w:rPr>
        <w:drawing>
          <wp:inline distT="0" distB="0" distL="0" distR="0" wp14:anchorId="7009F1C6" wp14:editId="650BFCEB">
            <wp:extent cx="5303980" cy="50143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172">
                      <a:extLst>
                        <a:ext uri="{28A0092B-C50C-407E-A947-70E740481C1C}">
                          <a14:useLocalDpi xmlns:a14="http://schemas.microsoft.com/office/drawing/2010/main" val="0"/>
                        </a:ext>
                      </a:extLst>
                    </a:blip>
                    <a:stretch>
                      <a:fillRect/>
                    </a:stretch>
                  </pic:blipFill>
                  <pic:spPr>
                    <a:xfrm>
                      <a:off x="0" y="0"/>
                      <a:ext cx="5303980" cy="5014395"/>
                    </a:xfrm>
                    <a:prstGeom prst="rect">
                      <a:avLst/>
                    </a:prstGeom>
                  </pic:spPr>
                </pic:pic>
              </a:graphicData>
            </a:graphic>
          </wp:inline>
        </w:drawing>
      </w:r>
    </w:p>
    <w:p w14:paraId="4ADE70CD" w14:textId="51F30D64" w:rsidR="00B26A90" w:rsidRDefault="00B26A90" w:rsidP="005E77A1">
      <w:pPr>
        <w:divId w:val="1453354881"/>
      </w:pPr>
      <w:r>
        <w:t>Any number of arrows can be added to the page or document without need to reselect the arrow icon.</w:t>
      </w:r>
      <w:r w:rsidR="00E00B7D">
        <w:t xml:space="preserve"> Once a document is in the QC stage, annotations are burned in and cannot be removed.</w:t>
      </w:r>
    </w:p>
    <w:p w14:paraId="27CC749D" w14:textId="25A0DA86" w:rsidR="00B26A90" w:rsidRPr="00BA78CA" w:rsidRDefault="00B26A90" w:rsidP="00BA78CA">
      <w:pPr>
        <w:keepNext/>
        <w:spacing w:after="0"/>
        <w:divId w:val="1453354881"/>
        <w:rPr>
          <w:b/>
        </w:rPr>
      </w:pPr>
      <w:r w:rsidRPr="00BA78CA" w:rsidDel="00B427FB">
        <w:rPr>
          <w:b/>
        </w:rPr>
        <w:t>Save and Version</w:t>
      </w:r>
    </w:p>
    <w:p w14:paraId="26EC192D" w14:textId="3035167C" w:rsidR="00B26A90" w:rsidRDefault="00B26A90" w:rsidP="005E77A1">
      <w:pPr>
        <w:divId w:val="1453354881"/>
      </w:pPr>
      <w:r w:rsidRPr="00C75C44" w:rsidDel="00B427FB">
        <w:t>A</w:t>
      </w:r>
      <w:r>
        <w:t>nnotation a</w:t>
      </w:r>
      <w:r w:rsidRPr="00C75C44" w:rsidDel="00B427FB">
        <w:t xml:space="preserve">ction buttons are at </w:t>
      </w:r>
      <w:r w:rsidDel="00B427FB">
        <w:t xml:space="preserve">the </w:t>
      </w:r>
      <w:r w:rsidRPr="00C75C44" w:rsidDel="00B427FB">
        <w:t>top of the content space, above the document identifier tabs.</w:t>
      </w:r>
    </w:p>
    <w:p w14:paraId="2ADAB1A4" w14:textId="18C4ECE2" w:rsidR="00593D91" w:rsidRPr="00C75C44" w:rsidDel="00B427FB" w:rsidRDefault="00B427FB" w:rsidP="00B427FB">
      <w:pPr>
        <w:jc w:val="center"/>
        <w:divId w:val="1453354881"/>
      </w:pPr>
      <w:r>
        <w:rPr>
          <w:noProof/>
        </w:rPr>
        <w:drawing>
          <wp:inline distT="0" distB="0" distL="0" distR="0" wp14:anchorId="72F6DB42" wp14:editId="03465C1B">
            <wp:extent cx="3849624" cy="1728216"/>
            <wp:effectExtent l="0" t="0" r="0" b="571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173">
                      <a:extLst>
                        <a:ext uri="{28A0092B-C50C-407E-A947-70E740481C1C}">
                          <a14:useLocalDpi xmlns:a14="http://schemas.microsoft.com/office/drawing/2010/main" val="0"/>
                        </a:ext>
                      </a:extLst>
                    </a:blip>
                    <a:stretch>
                      <a:fillRect/>
                    </a:stretch>
                  </pic:blipFill>
                  <pic:spPr>
                    <a:xfrm>
                      <a:off x="0" y="0"/>
                      <a:ext cx="3849624" cy="1728216"/>
                    </a:xfrm>
                    <a:prstGeom prst="rect">
                      <a:avLst/>
                    </a:prstGeom>
                  </pic:spPr>
                </pic:pic>
              </a:graphicData>
            </a:graphic>
          </wp:inline>
        </w:drawing>
      </w:r>
    </w:p>
    <w:p w14:paraId="64542A13" w14:textId="2F9817F8" w:rsidR="00B21DCF" w:rsidRDefault="00593D91" w:rsidP="00593D91">
      <w:pPr>
        <w:divId w:val="1453354881"/>
      </w:pPr>
      <w:r w:rsidRPr="00C75C44">
        <w:t xml:space="preserve">When markup is complete, click </w:t>
      </w:r>
      <w:r w:rsidRPr="00C75C44">
        <w:rPr>
          <w:b/>
        </w:rPr>
        <w:t>Save Document</w:t>
      </w:r>
      <w:r w:rsidRPr="00C75C44">
        <w:t xml:space="preserve"> (to save annotations within the virtual viewer) or </w:t>
      </w:r>
      <w:r w:rsidRPr="00C75C44">
        <w:rPr>
          <w:b/>
          <w:bCs/>
        </w:rPr>
        <w:t>Save Document</w:t>
      </w:r>
      <w:r w:rsidRPr="00C75C44">
        <w:t xml:space="preserve"> and </w:t>
      </w:r>
      <w:r w:rsidRPr="00C75C44">
        <w:rPr>
          <w:b/>
        </w:rPr>
        <w:t xml:space="preserve">Burn Annotations </w:t>
      </w:r>
      <w:r w:rsidRPr="00C75C44">
        <w:rPr>
          <w:bCs/>
        </w:rPr>
        <w:t xml:space="preserve">(annotations will print in the </w:t>
      </w:r>
      <w:r w:rsidR="005C0E31">
        <w:rPr>
          <w:bCs/>
        </w:rPr>
        <w:t>request</w:t>
      </w:r>
      <w:r w:rsidR="005C0E31" w:rsidRPr="00C75C44">
        <w:rPr>
          <w:bCs/>
        </w:rPr>
        <w:t xml:space="preserve"> </w:t>
      </w:r>
      <w:r w:rsidRPr="00C75C44">
        <w:rPr>
          <w:bCs/>
        </w:rPr>
        <w:t>package).</w:t>
      </w:r>
      <w:r w:rsidRPr="00C75C44">
        <w:t xml:space="preserve"> </w:t>
      </w:r>
      <w:r w:rsidR="00B26A90" w:rsidRPr="00593D91">
        <w:t>Saving creates a new version</w:t>
      </w:r>
      <w:r w:rsidR="00B26A90">
        <w:t xml:space="preserve"> of document</w:t>
      </w:r>
      <w:r w:rsidR="00B26A90" w:rsidRPr="00593D91">
        <w:t>.</w:t>
      </w:r>
      <w:r w:rsidRPr="00C75C44">
        <w:t xml:space="preserve"> </w:t>
      </w:r>
      <w:r w:rsidR="00B105EA" w:rsidRPr="00593D91">
        <w:t xml:space="preserve">Page annotation is also available to Correspondence pages.  </w:t>
      </w:r>
    </w:p>
    <w:p w14:paraId="22DDA61D" w14:textId="5B43A222" w:rsidR="00593D91" w:rsidRPr="00C75C44" w:rsidRDefault="00B21DCF" w:rsidP="00B21DCF">
      <w:pPr>
        <w:ind w:left="810"/>
        <w:divId w:val="1453354881"/>
      </w:pPr>
      <w:r w:rsidRPr="00BA78CA">
        <w:rPr>
          <w:b/>
        </w:rPr>
        <w:t>Note</w:t>
      </w:r>
      <w:r>
        <w:t xml:space="preserve">:  Manual Save/Burn of annotations is required only in the Transcribe queue.  Annotations are automatically burned when documents are in the Quality Control queue. </w:t>
      </w:r>
    </w:p>
    <w:p w14:paraId="2C3A6F97" w14:textId="47309D83" w:rsidR="00593D91" w:rsidRPr="00C75C44" w:rsidRDefault="00593D91" w:rsidP="0044376E">
      <w:pPr>
        <w:spacing w:after="360"/>
        <w:ind w:left="1354"/>
        <w:divId w:val="1453354881"/>
      </w:pPr>
    </w:p>
    <w:p w14:paraId="0DBC5163" w14:textId="77777777" w:rsidR="00391D0C" w:rsidRDefault="00391D0C">
      <w:pPr>
        <w:spacing w:after="0"/>
        <w:rPr>
          <w:bCs/>
          <w:sz w:val="36"/>
          <w:szCs w:val="27"/>
        </w:rPr>
      </w:pPr>
      <w:r>
        <w:br w:type="page"/>
      </w:r>
    </w:p>
    <w:p w14:paraId="60CC0AAF" w14:textId="2441DCB2" w:rsidR="00C122DE" w:rsidRDefault="002A0964" w:rsidP="008B0F89">
      <w:pPr>
        <w:pStyle w:val="Heading3"/>
        <w:divId w:val="1453354881"/>
      </w:pPr>
      <w:r>
        <w:t xml:space="preserve">Create Version – Change </w:t>
      </w:r>
      <w:r w:rsidR="00C122DE">
        <w:t>the File Page Count</w:t>
      </w:r>
    </w:p>
    <w:p w14:paraId="12D09786" w14:textId="467BE7E5" w:rsidR="002A0964" w:rsidRDefault="002A0964" w:rsidP="00C75C44">
      <w:pPr>
        <w:spacing w:after="360"/>
        <w:divId w:val="1453354881"/>
      </w:pPr>
      <w:r>
        <w:t>You will create a new version of a document when you</w:t>
      </w:r>
      <w:ins w:id="214" w:author="Sanija Shabani" w:date="2017-06-23T11:49:00Z">
        <w:r w:rsidR="00F001B6">
          <w:t>:</w:t>
        </w:r>
      </w:ins>
    </w:p>
    <w:p w14:paraId="542AC671" w14:textId="582C648E" w:rsidR="002A0964" w:rsidRDefault="00CD3811" w:rsidP="00C75C44">
      <w:pPr>
        <w:spacing w:after="360"/>
        <w:divId w:val="1453354881"/>
      </w:pPr>
      <w:r w:rsidRPr="00CD3811">
        <w:rPr>
          <w:b/>
        </w:rPr>
        <w:t>Delete</w:t>
      </w:r>
      <w:r w:rsidR="00C122DE" w:rsidRPr="00CD3811">
        <w:rPr>
          <w:b/>
        </w:rPr>
        <w:t xml:space="preserve"> a page from a </w:t>
      </w:r>
      <w:r w:rsidR="00C122DE" w:rsidRPr="00CD3811">
        <w:rPr>
          <w:rStyle w:val="NoCheckChar"/>
          <w:b/>
        </w:rPr>
        <w:t>document</w:t>
      </w:r>
      <w:r w:rsidRPr="00CD3811">
        <w:rPr>
          <w:rStyle w:val="NoCheckChar"/>
        </w:rPr>
        <w:t xml:space="preserve">  </w:t>
      </w:r>
      <w:r w:rsidRPr="00CD3811">
        <w:rPr>
          <w:rStyle w:val="NoCheckChar"/>
          <w:b/>
          <w:color w:val="767171" w:themeColor="background2" w:themeShade="80"/>
        </w:rPr>
        <w:t>|</w:t>
      </w:r>
      <w:r w:rsidRPr="00CD3811">
        <w:rPr>
          <w:rStyle w:val="NoCheckChar"/>
        </w:rPr>
        <w:t xml:space="preserve"> </w:t>
      </w:r>
      <w:r>
        <w:t xml:space="preserve">Increments the </w:t>
      </w:r>
      <w:r w:rsidR="002A0964">
        <w:t xml:space="preserve">version and </w:t>
      </w:r>
      <w:r>
        <w:t>changes</w:t>
      </w:r>
      <w:r w:rsidR="002A0964">
        <w:t xml:space="preserve"> </w:t>
      </w:r>
      <w:r>
        <w:t xml:space="preserve">the </w:t>
      </w:r>
      <w:r w:rsidR="002A0964">
        <w:t>page count</w:t>
      </w:r>
    </w:p>
    <w:p w14:paraId="347B3AC5" w14:textId="598240A5" w:rsidR="002A0964" w:rsidRDefault="00CD3811" w:rsidP="00C75C44">
      <w:pPr>
        <w:spacing w:after="360"/>
        <w:divId w:val="1453354881"/>
      </w:pPr>
      <w:r w:rsidRPr="00CD3811">
        <w:rPr>
          <w:b/>
        </w:rPr>
        <w:t>Cut</w:t>
      </w:r>
      <w:r w:rsidR="002A0964" w:rsidRPr="00CD3811">
        <w:rPr>
          <w:b/>
        </w:rPr>
        <w:t xml:space="preserve"> a page and add it to another </w:t>
      </w:r>
      <w:r w:rsidR="002A0964" w:rsidRPr="00CD3811">
        <w:rPr>
          <w:rStyle w:val="NoCheckChar"/>
          <w:b/>
        </w:rPr>
        <w:t>document</w:t>
      </w:r>
      <w:r w:rsidRPr="00CD3811">
        <w:rPr>
          <w:rStyle w:val="NoCheckChar"/>
        </w:rPr>
        <w:t xml:space="preserve">  </w:t>
      </w:r>
      <w:r w:rsidRPr="00CD3811">
        <w:rPr>
          <w:rStyle w:val="NoCheckChar"/>
          <w:b/>
          <w:color w:val="767171" w:themeColor="background2" w:themeShade="80"/>
        </w:rPr>
        <w:t>|</w:t>
      </w:r>
      <w:r>
        <w:t xml:space="preserve"> Increments the </w:t>
      </w:r>
      <w:r w:rsidR="002A0964">
        <w:t xml:space="preserve">versions of both documents and </w:t>
      </w:r>
      <w:r>
        <w:t xml:space="preserve">changes the </w:t>
      </w:r>
      <w:r w:rsidR="002A0964">
        <w:t>page count of both documents</w:t>
      </w:r>
    </w:p>
    <w:p w14:paraId="47C2AA50" w14:textId="4A91CCF5" w:rsidR="00C122DE" w:rsidRDefault="00CD3811" w:rsidP="00C75C44">
      <w:pPr>
        <w:spacing w:after="360"/>
        <w:divId w:val="1453354881"/>
      </w:pPr>
      <w:r w:rsidRPr="00CD3811">
        <w:rPr>
          <w:b/>
        </w:rPr>
        <w:t>Copy</w:t>
      </w:r>
      <w:r w:rsidR="002A0964" w:rsidRPr="00CD3811">
        <w:rPr>
          <w:b/>
        </w:rPr>
        <w:t xml:space="preserve"> a page to another </w:t>
      </w:r>
      <w:r w:rsidR="002A0964" w:rsidRPr="00CD3811">
        <w:rPr>
          <w:rStyle w:val="NoCheckChar"/>
          <w:b/>
        </w:rPr>
        <w:t>documen</w:t>
      </w:r>
      <w:r w:rsidRPr="00CD3811">
        <w:rPr>
          <w:rStyle w:val="NoCheckChar"/>
          <w:b/>
        </w:rPr>
        <w:t>t</w:t>
      </w:r>
      <w:r w:rsidRPr="00CD3811">
        <w:rPr>
          <w:rStyle w:val="NoCheckChar"/>
        </w:rPr>
        <w:t xml:space="preserve">  </w:t>
      </w:r>
      <w:r w:rsidRPr="00CD3811">
        <w:rPr>
          <w:rStyle w:val="NoCheckChar"/>
          <w:b/>
          <w:color w:val="767171" w:themeColor="background2" w:themeShade="80"/>
        </w:rPr>
        <w:t>|</w:t>
      </w:r>
      <w:r w:rsidRPr="00CD3811">
        <w:rPr>
          <w:rStyle w:val="NoCheckChar"/>
        </w:rPr>
        <w:t xml:space="preserve"> Increments</w:t>
      </w:r>
      <w:r>
        <w:t xml:space="preserve"> the </w:t>
      </w:r>
      <w:r w:rsidR="002A0964">
        <w:t xml:space="preserve">version of </w:t>
      </w:r>
      <w:r>
        <w:t xml:space="preserve">the </w:t>
      </w:r>
      <w:r w:rsidR="002A0964">
        <w:t xml:space="preserve">destination document and </w:t>
      </w:r>
      <w:r>
        <w:t>changes the</w:t>
      </w:r>
      <w:r w:rsidR="002A0964">
        <w:t xml:space="preserve"> page count of </w:t>
      </w:r>
      <w:r>
        <w:t xml:space="preserve">the </w:t>
      </w:r>
      <w:r w:rsidR="002A0964">
        <w:t xml:space="preserve">destination document  </w:t>
      </w:r>
    </w:p>
    <w:p w14:paraId="5670C079" w14:textId="1605FB45" w:rsidR="00AF33BB" w:rsidRDefault="00AF33BB" w:rsidP="00180980">
      <w:pPr>
        <w:pStyle w:val="Heading2"/>
        <w:divId w:val="1453354881"/>
      </w:pPr>
      <w:r>
        <w:t>Manage History and Notes</w:t>
      </w:r>
    </w:p>
    <w:p w14:paraId="7E8544C7" w14:textId="03D62F72" w:rsidR="00AF33BB" w:rsidRDefault="003568FE" w:rsidP="00180980">
      <w:pPr>
        <w:divId w:val="1453354881"/>
      </w:pPr>
      <w:r>
        <w:t>HDS</w:t>
      </w:r>
      <w:r w:rsidR="00AF33BB">
        <w:t xml:space="preserve"> automatically records all actions taken on </w:t>
      </w:r>
      <w:r w:rsidR="00B91C3A">
        <w:t>a</w:t>
      </w:r>
      <w:r w:rsidR="00AF33BB">
        <w:t xml:space="preserve"> request.  Authorized users can attach </w:t>
      </w:r>
      <w:r w:rsidR="00B91C3A">
        <w:t xml:space="preserve">notes </w:t>
      </w:r>
      <w:r w:rsidR="00AF33BB">
        <w:t xml:space="preserve">to the request and make </w:t>
      </w:r>
      <w:r w:rsidR="007876BD">
        <w:t xml:space="preserve">the notes </w:t>
      </w:r>
      <w:r w:rsidR="00AF33BB">
        <w:t xml:space="preserve">available for other users </w:t>
      </w:r>
      <w:r w:rsidR="00B91C3A">
        <w:t>to</w:t>
      </w:r>
      <w:r w:rsidR="00AF33BB">
        <w:t xml:space="preserve"> </w:t>
      </w:r>
      <w:r w:rsidR="007876BD">
        <w:t>view</w:t>
      </w:r>
      <w:r w:rsidR="00AF33BB">
        <w:t xml:space="preserve">. </w:t>
      </w:r>
    </w:p>
    <w:p w14:paraId="2AABC901" w14:textId="77777777" w:rsidR="007876BD" w:rsidRDefault="00B91C3A" w:rsidP="00CF509A">
      <w:pPr>
        <w:spacing w:after="240"/>
        <w:divId w:val="1453354881"/>
      </w:pPr>
      <w:r>
        <w:t>The two tabs appear at the bottom of the document view space on the request page.</w:t>
      </w:r>
      <w:r w:rsidR="00F769B7">
        <w:t xml:space="preserve"> </w:t>
      </w:r>
    </w:p>
    <w:p w14:paraId="1D8CE559" w14:textId="77777777" w:rsidR="00523742" w:rsidRPr="00CF509A" w:rsidRDefault="00523742" w:rsidP="00CF509A">
      <w:pPr>
        <w:keepNext/>
        <w:spacing w:after="0"/>
        <w:divId w:val="1453354881"/>
        <w:rPr>
          <w:b/>
          <w:i/>
        </w:rPr>
      </w:pPr>
      <w:r w:rsidRPr="00CF509A">
        <w:rPr>
          <w:b/>
          <w:i/>
        </w:rPr>
        <w:t xml:space="preserve">I don’t see these tabs on the page. </w:t>
      </w:r>
    </w:p>
    <w:p w14:paraId="12FF6F6E" w14:textId="5553C702" w:rsidR="00AF33BB" w:rsidRDefault="00F769B7" w:rsidP="00CF509A">
      <w:pPr>
        <w:spacing w:after="240"/>
        <w:divId w:val="1453354881"/>
      </w:pPr>
      <w:r>
        <w:t xml:space="preserve">If </w:t>
      </w:r>
      <w:r w:rsidR="007876BD">
        <w:t>the tabs</w:t>
      </w:r>
      <w:r>
        <w:t xml:space="preserve"> don’t appear</w:t>
      </w:r>
      <w:r w:rsidR="007876BD">
        <w:t xml:space="preserve"> on the screen</w:t>
      </w:r>
      <w:r>
        <w:t xml:space="preserve">, </w:t>
      </w:r>
      <w:r w:rsidR="00DF130B">
        <w:t xml:space="preserve">they are hidden below the frame of the page.  </w:t>
      </w:r>
      <w:r w:rsidR="00CF509A">
        <w:t>Go</w:t>
      </w:r>
      <w:r w:rsidR="007876BD">
        <w:t xml:space="preserve"> to </w:t>
      </w:r>
      <w:r>
        <w:t>the lower b</w:t>
      </w:r>
      <w:r w:rsidR="00EF5139">
        <w:t>order of the page</w:t>
      </w:r>
      <w:r w:rsidR="00DF130B">
        <w:t xml:space="preserve"> and click</w:t>
      </w:r>
      <w:r w:rsidR="00CF509A">
        <w:t>/scroll</w:t>
      </w:r>
      <w:r w:rsidR="00DF130B">
        <w:t xml:space="preserve"> below the page display</w:t>
      </w:r>
      <w:r w:rsidR="00CF509A">
        <w:t xml:space="preserve"> space</w:t>
      </w:r>
      <w:r w:rsidR="00DF130B">
        <w:t xml:space="preserve">. </w:t>
      </w:r>
    </w:p>
    <w:p w14:paraId="5B717128" w14:textId="3D0ACC72" w:rsidR="00CF509A" w:rsidRPr="00A00EFE" w:rsidRDefault="00056211" w:rsidP="00CF509A">
      <w:pPr>
        <w:keepNext/>
        <w:pBdr>
          <w:bottom w:val="single" w:sz="8" w:space="7" w:color="009999"/>
        </w:pBdr>
        <w:spacing w:after="360"/>
        <w:ind w:left="1350"/>
        <w:divId w:val="1453354881"/>
        <w:rPr>
          <w:rFonts w:ascii="Arial" w:hAnsi="Arial" w:cs="Arial"/>
          <w:sz w:val="20"/>
          <w:szCs w:val="20"/>
        </w:rPr>
      </w:pPr>
      <w:r w:rsidRPr="0064555A">
        <w:rPr>
          <w:noProof/>
          <w:color w:val="00CC99"/>
        </w:rPr>
        <mc:AlternateContent>
          <mc:Choice Requires="wps">
            <w:drawing>
              <wp:anchor distT="0" distB="0" distL="114300" distR="114300" simplePos="0" relativeHeight="251707392" behindDoc="0" locked="0" layoutInCell="1" allowOverlap="1" wp14:anchorId="39930FCB" wp14:editId="6EE2313D">
                <wp:simplePos x="0" y="0"/>
                <wp:positionH relativeFrom="column">
                  <wp:posOffset>525780</wp:posOffset>
                </wp:positionH>
                <wp:positionV relativeFrom="paragraph">
                  <wp:posOffset>0</wp:posOffset>
                </wp:positionV>
                <wp:extent cx="236220" cy="228600"/>
                <wp:effectExtent l="0" t="0" r="0" b="0"/>
                <wp:wrapNone/>
                <wp:docPr id="496" name="Explosion 1 496"/>
                <wp:cNvGraphicFramePr/>
                <a:graphic xmlns:a="http://schemas.openxmlformats.org/drawingml/2006/main">
                  <a:graphicData uri="http://schemas.microsoft.com/office/word/2010/wordprocessingShape">
                    <wps:wsp>
                      <wps:cNvSpPr/>
                      <wps:spPr>
                        <a:xfrm>
                          <a:off x="0" y="0"/>
                          <a:ext cx="236220" cy="228600"/>
                        </a:xfrm>
                        <a:prstGeom prst="irregularSeal1">
                          <a:avLst/>
                        </a:prstGeom>
                        <a:solidFill>
                          <a:srgbClr val="009999"/>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w:pict>
              <v:shape w14:anchorId="38BFE054" id="Explosion 1 496" o:spid="_x0000_s1026" type="#_x0000_t71" style="position:absolute;margin-left:41.4pt;margin-top:0;width:18.6pt;height:18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" fillcolor="#099" stroked="f" strokeweight="1pt"/>
            </w:pict>
          </mc:Fallback>
        </mc:AlternateContent>
      </w:r>
      <w:r w:rsidR="00CF509A" w:rsidRPr="00CF509A">
        <w:rPr>
          <w:rFonts w:ascii="Arial" w:hAnsi="Arial" w:cs="Arial"/>
          <w:sz w:val="20"/>
          <w:szCs w:val="20"/>
        </w:rPr>
        <w:t>The browser you are using (such as Internet Explorer, Chrome, Firefox) and the zoom setting of the browser (such as 75%, 100%, 125%) affect the appearance of these tabs on the page.</w:t>
      </w:r>
      <w:r w:rsidR="00CF509A" w:rsidRPr="00D45453">
        <w:rPr>
          <w:rFonts w:ascii="Arial" w:hAnsi="Arial" w:cs="Arial"/>
          <w:sz w:val="20"/>
          <w:szCs w:val="20"/>
        </w:rPr>
        <w:t xml:space="preserve"> </w:t>
      </w:r>
    </w:p>
    <w:p w14:paraId="1F0C1DE9" w14:textId="297C8181" w:rsidR="00B91C3A" w:rsidRDefault="00B91C3A" w:rsidP="00180980">
      <w:pPr>
        <w:pStyle w:val="Heading3"/>
        <w:divId w:val="1453354881"/>
      </w:pPr>
      <w:r>
        <w:t>Request History</w:t>
      </w:r>
    </w:p>
    <w:p w14:paraId="20F2CBF3" w14:textId="77777777" w:rsidR="00B91C3A" w:rsidRDefault="00B91C3A" w:rsidP="00180980">
      <w:pPr>
        <w:keepNext/>
        <w:spacing w:after="240"/>
        <w:divId w:val="1453354881"/>
      </w:pPr>
      <w:r>
        <w:t>All request “events” are collected in a list.  Your system administrator designates the actions to track.</w:t>
      </w:r>
    </w:p>
    <w:p w14:paraId="472FF37C" w14:textId="2EE51BD8" w:rsidR="00B91C3A" w:rsidRDefault="00B91C3A" w:rsidP="00180980">
      <w:pPr>
        <w:spacing w:after="360"/>
        <w:ind w:left="720"/>
        <w:divId w:val="1453354881"/>
      </w:pPr>
      <w:r>
        <w:rPr>
          <w:noProof/>
        </w:rPr>
        <w:drawing>
          <wp:inline distT="0" distB="0" distL="0" distR="0" wp14:anchorId="266A0849" wp14:editId="4C147CB1">
            <wp:extent cx="3785616" cy="1554480"/>
            <wp:effectExtent l="0" t="0" r="5715"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
                    <pic:cNvPicPr/>
                  </pic:nvPicPr>
                  <pic:blipFill>
                    <a:blip r:embed="rId174">
                      <a:extLst>
                        <a:ext uri="{28A0092B-C50C-407E-A947-70E740481C1C}">
                          <a14:useLocalDpi xmlns:a14="http://schemas.microsoft.com/office/drawing/2010/main" val="0"/>
                        </a:ext>
                      </a:extLst>
                    </a:blip>
                    <a:stretch>
                      <a:fillRect/>
                    </a:stretch>
                  </pic:blipFill>
                  <pic:spPr>
                    <a:xfrm>
                      <a:off x="0" y="0"/>
                      <a:ext cx="3785616" cy="1554480"/>
                    </a:xfrm>
                    <a:prstGeom prst="rect">
                      <a:avLst/>
                    </a:prstGeom>
                  </pic:spPr>
                </pic:pic>
              </a:graphicData>
            </a:graphic>
          </wp:inline>
        </w:drawing>
      </w:r>
    </w:p>
    <w:p w14:paraId="7C16B0B3" w14:textId="7C5A9B11" w:rsidR="00B91C3A" w:rsidRDefault="00B91C3A" w:rsidP="00180980">
      <w:pPr>
        <w:divId w:val="1453354881"/>
      </w:pPr>
      <w:r>
        <w:t xml:space="preserve">The History </w:t>
      </w:r>
      <w:r w:rsidR="00440587">
        <w:t>list identifies</w:t>
      </w:r>
      <w:r>
        <w:t xml:space="preserve"> </w:t>
      </w:r>
      <w:r w:rsidR="00440587">
        <w:t>the</w:t>
      </w:r>
      <w:r>
        <w:t xml:space="preserve"> </w:t>
      </w:r>
      <w:r w:rsidR="00440587">
        <w:t xml:space="preserve">event, the date of the event, and the user who took the action.  The content is </w:t>
      </w:r>
      <w:r w:rsidR="00CF509A">
        <w:t>strictly</w:t>
      </w:r>
      <w:r w:rsidR="00440587">
        <w:t xml:space="preserve"> for information purposes. No links or other use</w:t>
      </w:r>
      <w:r w:rsidR="00EF5139">
        <w:t>s</w:t>
      </w:r>
      <w:r w:rsidR="00440587">
        <w:t xml:space="preserve"> </w:t>
      </w:r>
      <w:r w:rsidR="00EF5139">
        <w:t>are</w:t>
      </w:r>
      <w:r w:rsidR="00440587">
        <w:t xml:space="preserve"> available. </w:t>
      </w:r>
    </w:p>
    <w:p w14:paraId="25A1DC70" w14:textId="72806885" w:rsidR="00440587" w:rsidRDefault="00440587" w:rsidP="00180980">
      <w:pPr>
        <w:pStyle w:val="Heading3"/>
        <w:divId w:val="1453354881"/>
      </w:pPr>
      <w:r>
        <w:t>Request Notes</w:t>
      </w:r>
    </w:p>
    <w:p w14:paraId="4336A19D" w14:textId="4F33445B" w:rsidR="00440587" w:rsidRDefault="00440587" w:rsidP="00180980">
      <w:pPr>
        <w:keepNext/>
        <w:spacing w:after="240"/>
        <w:divId w:val="1453354881"/>
      </w:pPr>
      <w:r>
        <w:t xml:space="preserve">You can attach notes to a request.  Notes create a record </w:t>
      </w:r>
      <w:r w:rsidR="00CF509A">
        <w:t>that is</w:t>
      </w:r>
      <w:r>
        <w:t xml:space="preserve"> available to other people with access to the request.</w:t>
      </w:r>
    </w:p>
    <w:p w14:paraId="74736DA8" w14:textId="38DFE5FC" w:rsidR="00440587" w:rsidRDefault="00440587" w:rsidP="00180980">
      <w:pPr>
        <w:spacing w:after="360"/>
        <w:ind w:left="720"/>
        <w:divId w:val="1453354881"/>
      </w:pPr>
      <w:r>
        <w:rPr>
          <w:noProof/>
        </w:rPr>
        <w:drawing>
          <wp:inline distT="0" distB="0" distL="0" distR="0" wp14:anchorId="0086CA45" wp14:editId="5FA3C49A">
            <wp:extent cx="3849624" cy="841248"/>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
                    <pic:cNvPicPr/>
                  </pic:nvPicPr>
                  <pic:blipFill>
                    <a:blip r:embed="rId175">
                      <a:extLst>
                        <a:ext uri="{28A0092B-C50C-407E-A947-70E740481C1C}">
                          <a14:useLocalDpi xmlns:a14="http://schemas.microsoft.com/office/drawing/2010/main" val="0"/>
                        </a:ext>
                      </a:extLst>
                    </a:blip>
                    <a:stretch>
                      <a:fillRect/>
                    </a:stretch>
                  </pic:blipFill>
                  <pic:spPr>
                    <a:xfrm>
                      <a:off x="0" y="0"/>
                      <a:ext cx="3849624" cy="841248"/>
                    </a:xfrm>
                    <a:prstGeom prst="rect">
                      <a:avLst/>
                    </a:prstGeom>
                  </pic:spPr>
                </pic:pic>
              </a:graphicData>
            </a:graphic>
          </wp:inline>
        </w:drawing>
      </w:r>
    </w:p>
    <w:p w14:paraId="74105977" w14:textId="333C1BC1" w:rsidR="00440587" w:rsidRDefault="00F769B7" w:rsidP="00180980">
      <w:pPr>
        <w:divId w:val="1453354881"/>
      </w:pPr>
      <w:r>
        <w:t xml:space="preserve">The screen shows the content of each note (truncated if too long for the description field), the date of the note, and the author of the note.  </w:t>
      </w:r>
    </w:p>
    <w:p w14:paraId="24017EA0" w14:textId="37358A40" w:rsidR="00F769B7" w:rsidRDefault="00F769B7" w:rsidP="00180980">
      <w:pPr>
        <w:divId w:val="1453354881"/>
      </w:pPr>
      <w:r w:rsidRPr="00180980">
        <w:rPr>
          <w:b/>
          <w:i/>
        </w:rPr>
        <w:t>Reject Reason</w:t>
      </w:r>
      <w:r>
        <w:t xml:space="preserve">: A reason is required when rejecting a request.  Rejection descriptions and reasons store in the Notes list. </w:t>
      </w:r>
    </w:p>
    <w:p w14:paraId="1C05974A" w14:textId="77E08A71" w:rsidR="00F769B7" w:rsidRDefault="00F769B7" w:rsidP="00180980">
      <w:pPr>
        <w:divId w:val="1453354881"/>
      </w:pPr>
      <w:r>
        <w:t xml:space="preserve">To create a note, click the </w:t>
      </w:r>
      <w:r w:rsidRPr="00180980">
        <w:rPr>
          <w:b/>
        </w:rPr>
        <w:t>Add Note</w:t>
      </w:r>
      <w:r>
        <w:t xml:space="preserve"> link on the title bar.  A free form space opens for typing the description and saving (or canceling) the new note.</w:t>
      </w:r>
    </w:p>
    <w:p w14:paraId="7C2BF72D" w14:textId="71E21729" w:rsidR="00F769B7" w:rsidRPr="00180980" w:rsidRDefault="00EF5139" w:rsidP="00180980">
      <w:pPr>
        <w:keepNext/>
        <w:divId w:val="1453354881"/>
        <w:rPr>
          <w:b/>
        </w:rPr>
      </w:pPr>
      <w:r w:rsidRPr="00180980">
        <w:rPr>
          <w:b/>
        </w:rPr>
        <w:t xml:space="preserve">Sorting </w:t>
      </w:r>
      <w:r w:rsidR="001F4119">
        <w:rPr>
          <w:b/>
        </w:rPr>
        <w:t xml:space="preserve">the History and Notes </w:t>
      </w:r>
      <w:r w:rsidRPr="00180980">
        <w:rPr>
          <w:b/>
        </w:rPr>
        <w:t>List</w:t>
      </w:r>
      <w:r w:rsidR="001F4119">
        <w:rPr>
          <w:b/>
        </w:rPr>
        <w:t>s</w:t>
      </w:r>
      <w:r w:rsidRPr="00180980">
        <w:rPr>
          <w:b/>
        </w:rPr>
        <w:t xml:space="preserve"> </w:t>
      </w:r>
    </w:p>
    <w:p w14:paraId="7BC9160B" w14:textId="5CA9F037" w:rsidR="00EF5139" w:rsidRDefault="00EF5139" w:rsidP="00180980">
      <w:pPr>
        <w:spacing w:after="240"/>
        <w:divId w:val="1453354881"/>
      </w:pPr>
      <w:r>
        <w:t>To reorganize the list, click the</w:t>
      </w:r>
      <w:r w:rsidR="006E746B">
        <w:t xml:space="preserve">  </w:t>
      </w:r>
      <w:r w:rsidR="006E746B">
        <w:rPr>
          <w:noProof/>
        </w:rPr>
        <w:drawing>
          <wp:inline distT="0" distB="0" distL="0" distR="0" wp14:anchorId="025CA6A1" wp14:editId="35432603">
            <wp:extent cx="152413" cy="99069"/>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
                    <pic:cNvPicPr/>
                  </pic:nvPicPr>
                  <pic:blipFill>
                    <a:blip r:embed="rId176">
                      <a:extLst>
                        <a:ext uri="{28A0092B-C50C-407E-A947-70E740481C1C}">
                          <a14:useLocalDpi xmlns:a14="http://schemas.microsoft.com/office/drawing/2010/main" val="0"/>
                        </a:ext>
                      </a:extLst>
                    </a:blip>
                    <a:stretch>
                      <a:fillRect/>
                    </a:stretch>
                  </pic:blipFill>
                  <pic:spPr>
                    <a:xfrm>
                      <a:off x="0" y="0"/>
                      <a:ext cx="152413" cy="99069"/>
                    </a:xfrm>
                    <a:prstGeom prst="rect">
                      <a:avLst/>
                    </a:prstGeom>
                  </pic:spPr>
                </pic:pic>
              </a:graphicData>
            </a:graphic>
          </wp:inline>
        </w:drawing>
      </w:r>
      <w:r w:rsidR="006E746B">
        <w:t xml:space="preserve"> </w:t>
      </w:r>
      <w:r>
        <w:t xml:space="preserve"> </w:t>
      </w:r>
      <w:r w:rsidRPr="00180980">
        <w:rPr>
          <w:b/>
        </w:rPr>
        <w:t>Disclosure</w:t>
      </w:r>
      <w:r>
        <w:t xml:space="preserve"> </w:t>
      </w:r>
      <w:r w:rsidR="00056211">
        <w:t xml:space="preserve">(down-arrow) </w:t>
      </w:r>
      <w:r>
        <w:t>button in a column heading to select an option.</w:t>
      </w:r>
    </w:p>
    <w:p w14:paraId="273D48A8" w14:textId="6A28243A" w:rsidR="00EF5139" w:rsidRDefault="00EF5139" w:rsidP="00180980">
      <w:pPr>
        <w:spacing w:after="240"/>
        <w:ind w:left="720"/>
        <w:divId w:val="1453354881"/>
      </w:pPr>
      <w:r>
        <w:rPr>
          <w:noProof/>
        </w:rPr>
        <w:drawing>
          <wp:inline distT="0" distB="0" distL="0" distR="0" wp14:anchorId="00243296" wp14:editId="3B855425">
            <wp:extent cx="813816" cy="630936"/>
            <wp:effectExtent l="0" t="0" r="5715"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
                    <pic:cNvPicPr/>
                  </pic:nvPicPr>
                  <pic:blipFill>
                    <a:blip r:embed="rId177">
                      <a:extLst>
                        <a:ext uri="{28A0092B-C50C-407E-A947-70E740481C1C}">
                          <a14:useLocalDpi xmlns:a14="http://schemas.microsoft.com/office/drawing/2010/main" val="0"/>
                        </a:ext>
                      </a:extLst>
                    </a:blip>
                    <a:stretch>
                      <a:fillRect/>
                    </a:stretch>
                  </pic:blipFill>
                  <pic:spPr>
                    <a:xfrm>
                      <a:off x="0" y="0"/>
                      <a:ext cx="813816" cy="630936"/>
                    </a:xfrm>
                    <a:prstGeom prst="rect">
                      <a:avLst/>
                    </a:prstGeom>
                  </pic:spPr>
                </pic:pic>
              </a:graphicData>
            </a:graphic>
          </wp:inline>
        </w:drawing>
      </w:r>
    </w:p>
    <w:p w14:paraId="2102BDEF" w14:textId="3EF8F79A" w:rsidR="00EF5139" w:rsidRPr="00AF33BB" w:rsidRDefault="00EF5139" w:rsidP="00180980">
      <w:pPr>
        <w:divId w:val="1453354881"/>
      </w:pPr>
      <w:r>
        <w:t>The default sort normally is descending by date/time.</w:t>
      </w:r>
    </w:p>
    <w:p w14:paraId="2D43696E" w14:textId="45BBAF79" w:rsidR="00C75C44" w:rsidRPr="00C75C44" w:rsidRDefault="00C75C44" w:rsidP="00C75C44">
      <w:pPr>
        <w:pStyle w:val="Heading2"/>
        <w:divId w:val="1453354881"/>
        <w:rPr>
          <w:rFonts w:eastAsia="Times New Roman"/>
        </w:rPr>
      </w:pPr>
      <w:bookmarkStart w:id="215" w:name="_Toc457583160"/>
      <w:r>
        <w:rPr>
          <w:rFonts w:eastAsia="Times New Roman"/>
        </w:rPr>
        <w:t>Set</w:t>
      </w:r>
      <w:r w:rsidRPr="00C75C44">
        <w:rPr>
          <w:rFonts w:eastAsia="Times New Roman"/>
        </w:rPr>
        <w:t xml:space="preserve"> Document Preferences</w:t>
      </w:r>
      <w:bookmarkEnd w:id="215"/>
    </w:p>
    <w:p w14:paraId="0E3073C3" w14:textId="77777777" w:rsidR="00C75C44" w:rsidRPr="00C75C44" w:rsidRDefault="00C75C44" w:rsidP="00C75C44">
      <w:pPr>
        <w:divId w:val="1453354881"/>
      </w:pPr>
      <w:r w:rsidRPr="00C75C44">
        <w:t>You can create your own settings for the tools and screen display in the document viewer.  You can create settings for:</w:t>
      </w:r>
    </w:p>
    <w:p w14:paraId="73D5A84C" w14:textId="77777777" w:rsidR="00C75C44" w:rsidRPr="00C75C44" w:rsidRDefault="00C75C44" w:rsidP="0087017A">
      <w:pPr>
        <w:numPr>
          <w:ilvl w:val="0"/>
          <w:numId w:val="47"/>
        </w:numPr>
        <w:contextualSpacing/>
        <w:divId w:val="1453354881"/>
      </w:pPr>
      <w:r w:rsidRPr="00C75C44">
        <w:t>Toolbar</w:t>
      </w:r>
    </w:p>
    <w:p w14:paraId="66A66F1B" w14:textId="77777777" w:rsidR="00C75C44" w:rsidRPr="00C75C44" w:rsidRDefault="00C75C44" w:rsidP="0087017A">
      <w:pPr>
        <w:numPr>
          <w:ilvl w:val="0"/>
          <w:numId w:val="47"/>
        </w:numPr>
        <w:contextualSpacing/>
        <w:divId w:val="1453354881"/>
      </w:pPr>
      <w:r w:rsidRPr="00C75C44">
        <w:t>Annotations</w:t>
      </w:r>
    </w:p>
    <w:p w14:paraId="1A01569F" w14:textId="77777777" w:rsidR="00C75C44" w:rsidRPr="00C75C44" w:rsidRDefault="00C75C44" w:rsidP="0087017A">
      <w:pPr>
        <w:numPr>
          <w:ilvl w:val="0"/>
          <w:numId w:val="47"/>
        </w:numPr>
        <w:contextualSpacing/>
        <w:divId w:val="1453354881"/>
      </w:pPr>
      <w:r w:rsidRPr="00C75C44">
        <w:t>Custom text stamps</w:t>
      </w:r>
    </w:p>
    <w:p w14:paraId="4064D63F" w14:textId="77777777" w:rsidR="00C75C44" w:rsidRPr="00C75C44" w:rsidRDefault="00C75C44" w:rsidP="0087017A">
      <w:pPr>
        <w:numPr>
          <w:ilvl w:val="0"/>
          <w:numId w:val="47"/>
        </w:numPr>
        <w:spacing w:after="360"/>
        <w:divId w:val="1453354881"/>
      </w:pPr>
      <w:r w:rsidRPr="00C75C44">
        <w:t>Display size</w:t>
      </w:r>
    </w:p>
    <w:p w14:paraId="777C0979" w14:textId="27D2416E" w:rsidR="00C75C44" w:rsidRPr="00C75C44" w:rsidRDefault="00C75C44" w:rsidP="0087017A">
      <w:pPr>
        <w:numPr>
          <w:ilvl w:val="0"/>
          <w:numId w:val="43"/>
        </w:numPr>
        <w:contextualSpacing/>
        <w:divId w:val="1453354881"/>
        <w:rPr>
          <w:rFonts w:eastAsia="Times New Roman"/>
        </w:rPr>
      </w:pPr>
      <w:r w:rsidRPr="00C75C44">
        <w:rPr>
          <w:rFonts w:eastAsia="Times New Roman"/>
        </w:rPr>
        <w:t xml:space="preserve">To personalize document review settings, open a </w:t>
      </w:r>
      <w:r w:rsidR="0079573E">
        <w:rPr>
          <w:rFonts w:eastAsia="Times New Roman"/>
        </w:rPr>
        <w:t>request</w:t>
      </w:r>
      <w:r w:rsidRPr="00C75C44">
        <w:rPr>
          <w:rFonts w:eastAsia="Times New Roman"/>
        </w:rPr>
        <w:t>.</w:t>
      </w:r>
    </w:p>
    <w:p w14:paraId="6C8457F2" w14:textId="77777777" w:rsidR="00C75C44" w:rsidRPr="00C75C44" w:rsidRDefault="00C75C44" w:rsidP="0087017A">
      <w:pPr>
        <w:numPr>
          <w:ilvl w:val="0"/>
          <w:numId w:val="43"/>
        </w:numPr>
        <w:spacing w:after="360"/>
        <w:divId w:val="1453354881"/>
        <w:rPr>
          <w:rFonts w:eastAsia="Times New Roman"/>
        </w:rPr>
      </w:pPr>
      <w:r w:rsidRPr="00C75C44">
        <w:rPr>
          <w:rFonts w:eastAsia="Times New Roman"/>
        </w:rPr>
        <w:t xml:space="preserve">From the action buttons above the document content space, click the </w:t>
      </w:r>
      <w:r w:rsidRPr="00C75C44">
        <w:rPr>
          <w:rFonts w:eastAsia="Times New Roman"/>
          <w:b/>
        </w:rPr>
        <w:t>User Preference</w:t>
      </w:r>
      <w:r w:rsidRPr="00C75C44">
        <w:rPr>
          <w:rFonts w:eastAsia="Times New Roman"/>
        </w:rPr>
        <w:t xml:space="preserve"> icon.</w:t>
      </w:r>
    </w:p>
    <w:p w14:paraId="2C2EDBD2" w14:textId="77777777" w:rsidR="00C75C44" w:rsidRPr="00C75C44" w:rsidRDefault="00C75C44" w:rsidP="00C75C44">
      <w:pPr>
        <w:ind w:left="90"/>
        <w:divId w:val="1453354881"/>
        <w:rPr>
          <w:rFonts w:eastAsia="Times New Roman"/>
        </w:rPr>
      </w:pPr>
      <w:r w:rsidRPr="00C75C44">
        <w:rPr>
          <w:rFonts w:eastAsia="Times New Roman"/>
          <w:noProof/>
        </w:rPr>
        <w:drawing>
          <wp:inline distT="0" distB="0" distL="0" distR="0" wp14:anchorId="1B0CA5A0" wp14:editId="4F3AA1AC">
            <wp:extent cx="5943600" cy="9906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78">
                      <a:extLst>
                        <a:ext uri="{28A0092B-C50C-407E-A947-70E740481C1C}">
                          <a14:useLocalDpi xmlns:a14="http://schemas.microsoft.com/office/drawing/2010/main" val="0"/>
                        </a:ext>
                      </a:extLst>
                    </a:blip>
                    <a:stretch>
                      <a:fillRect/>
                    </a:stretch>
                  </pic:blipFill>
                  <pic:spPr>
                    <a:xfrm>
                      <a:off x="0" y="0"/>
                      <a:ext cx="5943600" cy="990600"/>
                    </a:xfrm>
                    <a:prstGeom prst="rect">
                      <a:avLst/>
                    </a:prstGeom>
                  </pic:spPr>
                </pic:pic>
              </a:graphicData>
            </a:graphic>
          </wp:inline>
        </w:drawing>
      </w:r>
    </w:p>
    <w:p w14:paraId="1CB3D957" w14:textId="77777777" w:rsidR="00C75C44" w:rsidRPr="00C75C44" w:rsidRDefault="00C75C44" w:rsidP="0087017A">
      <w:pPr>
        <w:numPr>
          <w:ilvl w:val="0"/>
          <w:numId w:val="43"/>
        </w:numPr>
        <w:spacing w:after="360"/>
        <w:divId w:val="1453354881"/>
        <w:rPr>
          <w:rFonts w:eastAsia="Times New Roman"/>
        </w:rPr>
      </w:pPr>
      <w:r w:rsidRPr="00C75C44">
        <w:rPr>
          <w:rFonts w:eastAsia="Times New Roman"/>
        </w:rPr>
        <w:t>Click the tabs to set various doc review options.</w:t>
      </w:r>
    </w:p>
    <w:p w14:paraId="3AA58E1C" w14:textId="77777777" w:rsidR="00C75C44" w:rsidRPr="00C75C44" w:rsidRDefault="00C75C44" w:rsidP="00C75C44">
      <w:pPr>
        <w:divId w:val="1453354881"/>
      </w:pPr>
      <w:r w:rsidRPr="00C75C44">
        <w:rPr>
          <w:noProof/>
        </w:rPr>
        <w:drawing>
          <wp:inline distT="0" distB="0" distL="0" distR="0" wp14:anchorId="17592651" wp14:editId="521FBB4E">
            <wp:extent cx="5943600" cy="364617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5943600" cy="3646170"/>
                    </a:xfrm>
                    <a:prstGeom prst="rect">
                      <a:avLst/>
                    </a:prstGeom>
                  </pic:spPr>
                </pic:pic>
              </a:graphicData>
            </a:graphic>
          </wp:inline>
        </w:drawing>
      </w:r>
    </w:p>
    <w:p w14:paraId="7C49A827" w14:textId="77777777" w:rsidR="00C75C44" w:rsidRPr="00C75C44" w:rsidRDefault="00C75C44" w:rsidP="00C75C44">
      <w:pPr>
        <w:pStyle w:val="Heading3"/>
        <w:divId w:val="1453354881"/>
      </w:pPr>
      <w:bookmarkStart w:id="216" w:name="_Toc457583161"/>
      <w:r w:rsidRPr="00C75C44">
        <w:t>Toolbar Configurations</w:t>
      </w:r>
      <w:bookmarkEnd w:id="216"/>
      <w:r w:rsidRPr="00C75C44">
        <w:t xml:space="preserve"> </w:t>
      </w:r>
    </w:p>
    <w:p w14:paraId="30C4D429" w14:textId="77777777" w:rsidR="00C75C44" w:rsidRPr="00C75C44" w:rsidRDefault="00C75C44" w:rsidP="00C75C44">
      <w:pPr>
        <w:divId w:val="1453354881"/>
      </w:pPr>
      <w:r w:rsidRPr="00C75C44">
        <w:t>All toolbar options are selected by default (screen shown above).</w:t>
      </w:r>
    </w:p>
    <w:p w14:paraId="0A0BE344" w14:textId="77777777" w:rsidR="00C75C44" w:rsidRPr="00C75C44" w:rsidRDefault="00C75C44" w:rsidP="00C75C44">
      <w:pPr>
        <w:divId w:val="1453354881"/>
      </w:pPr>
      <w:r w:rsidRPr="00C75C44">
        <w:t>Unselect any of the tools you do not want to appear in your version of the virtual document viewer.</w:t>
      </w:r>
    </w:p>
    <w:p w14:paraId="051A6E4A" w14:textId="77777777" w:rsidR="00C75C44" w:rsidRPr="00C75C44" w:rsidRDefault="00C75C44" w:rsidP="00C75C44">
      <w:pPr>
        <w:pStyle w:val="Heading3"/>
        <w:divId w:val="1453354881"/>
      </w:pPr>
      <w:bookmarkStart w:id="217" w:name="_Toc457583162"/>
      <w:r w:rsidRPr="00C75C44">
        <w:t>Annotation Properties</w:t>
      </w:r>
      <w:bookmarkEnd w:id="217"/>
    </w:p>
    <w:p w14:paraId="6205C467" w14:textId="77777777" w:rsidR="00C75C44" w:rsidRPr="00C75C44" w:rsidRDefault="00C75C44" w:rsidP="00C75C44">
      <w:pPr>
        <w:keepNext/>
        <w:divId w:val="1453354881"/>
      </w:pPr>
      <w:r w:rsidRPr="00C75C44">
        <w:t>Create settings for the annotation tools.</w:t>
      </w:r>
    </w:p>
    <w:p w14:paraId="124C941D" w14:textId="77777777" w:rsidR="00C75C44" w:rsidRPr="00C75C44" w:rsidRDefault="00C75C44" w:rsidP="0087017A">
      <w:pPr>
        <w:keepNext/>
        <w:numPr>
          <w:ilvl w:val="0"/>
          <w:numId w:val="44"/>
        </w:numPr>
        <w:spacing w:after="360"/>
        <w:divId w:val="1453354881"/>
      </w:pPr>
      <w:r w:rsidRPr="00C75C44">
        <w:t xml:space="preserve">Select each </w:t>
      </w:r>
      <w:r w:rsidRPr="00C75C44">
        <w:rPr>
          <w:b/>
          <w:i/>
        </w:rPr>
        <w:t>Annotation Type</w:t>
      </w:r>
      <w:r w:rsidRPr="00C75C44">
        <w:t xml:space="preserve"> you want to customize.</w:t>
      </w:r>
    </w:p>
    <w:p w14:paraId="1EDAD735" w14:textId="77777777" w:rsidR="00C75C44" w:rsidRPr="00C75C44" w:rsidRDefault="00C75C44" w:rsidP="00C75C44">
      <w:pPr>
        <w:keepNext/>
        <w:spacing w:after="360"/>
        <w:divId w:val="1453354881"/>
      </w:pPr>
      <w:r w:rsidRPr="00C75C44">
        <w:rPr>
          <w:noProof/>
        </w:rPr>
        <w:drawing>
          <wp:inline distT="0" distB="0" distL="0" distR="0" wp14:anchorId="26617CEC" wp14:editId="05023E8F">
            <wp:extent cx="5943600" cy="3020695"/>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80">
                      <a:extLst>
                        <a:ext uri="{28A0092B-C50C-407E-A947-70E740481C1C}">
                          <a14:useLocalDpi xmlns:a14="http://schemas.microsoft.com/office/drawing/2010/main" val="0"/>
                        </a:ext>
                      </a:extLst>
                    </a:blip>
                    <a:stretch>
                      <a:fillRect/>
                    </a:stretch>
                  </pic:blipFill>
                  <pic:spPr>
                    <a:xfrm>
                      <a:off x="0" y="0"/>
                      <a:ext cx="5943600" cy="3020695"/>
                    </a:xfrm>
                    <a:prstGeom prst="rect">
                      <a:avLst/>
                    </a:prstGeom>
                  </pic:spPr>
                </pic:pic>
              </a:graphicData>
            </a:graphic>
          </wp:inline>
        </w:drawing>
      </w:r>
    </w:p>
    <w:p w14:paraId="4C7EC859" w14:textId="77777777" w:rsidR="00C75C44" w:rsidRPr="00C75C44" w:rsidRDefault="00C75C44" w:rsidP="0087017A">
      <w:pPr>
        <w:numPr>
          <w:ilvl w:val="0"/>
          <w:numId w:val="44"/>
        </w:numPr>
        <w:contextualSpacing/>
        <w:divId w:val="1453354881"/>
      </w:pPr>
      <w:r w:rsidRPr="00C75C44">
        <w:t xml:space="preserve">When the type is selected from the list, define the new properties using the setting on the right side of the screen. </w:t>
      </w:r>
    </w:p>
    <w:p w14:paraId="36D8CBBC" w14:textId="77777777" w:rsidR="00C75C44" w:rsidRPr="00C75C44" w:rsidRDefault="00C75C44" w:rsidP="00C75C44">
      <w:pPr>
        <w:pStyle w:val="Heading3"/>
        <w:divId w:val="1453354881"/>
      </w:pPr>
      <w:bookmarkStart w:id="218" w:name="_Toc457583163"/>
      <w:r w:rsidRPr="00C75C44">
        <w:t>Custom Text Stamps</w:t>
      </w:r>
      <w:bookmarkEnd w:id="218"/>
    </w:p>
    <w:p w14:paraId="360CB720" w14:textId="77777777" w:rsidR="00C75C44" w:rsidRPr="00C75C44" w:rsidRDefault="00C75C44" w:rsidP="00C75C44">
      <w:pPr>
        <w:keepNext/>
        <w:spacing w:after="360"/>
        <w:divId w:val="1453354881"/>
      </w:pPr>
      <w:r w:rsidRPr="00C75C44">
        <w:t>Create your own stamps.</w:t>
      </w:r>
    </w:p>
    <w:p w14:paraId="20DA1993" w14:textId="5B47EBC4" w:rsidR="00C75C44" w:rsidRPr="00C75C44" w:rsidRDefault="00E00B7D" w:rsidP="00C75C44">
      <w:pPr>
        <w:keepNext/>
        <w:spacing w:after="360"/>
        <w:divId w:val="1453354881"/>
      </w:pPr>
      <w:r>
        <w:rPr>
          <w:noProof/>
        </w:rPr>
        <w:drawing>
          <wp:inline distT="0" distB="0" distL="0" distR="0" wp14:anchorId="712CB4BD" wp14:editId="3AD7CF03">
            <wp:extent cx="5906012" cy="31701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serpreftextstamps.png"/>
                    <pic:cNvPicPr/>
                  </pic:nvPicPr>
                  <pic:blipFill>
                    <a:blip r:embed="rId181">
                      <a:extLst>
                        <a:ext uri="{28A0092B-C50C-407E-A947-70E740481C1C}">
                          <a14:useLocalDpi xmlns:a14="http://schemas.microsoft.com/office/drawing/2010/main" val="0"/>
                        </a:ext>
                      </a:extLst>
                    </a:blip>
                    <a:stretch>
                      <a:fillRect/>
                    </a:stretch>
                  </pic:blipFill>
                  <pic:spPr>
                    <a:xfrm>
                      <a:off x="0" y="0"/>
                      <a:ext cx="5906012" cy="3170195"/>
                    </a:xfrm>
                    <a:prstGeom prst="rect">
                      <a:avLst/>
                    </a:prstGeom>
                  </pic:spPr>
                </pic:pic>
              </a:graphicData>
            </a:graphic>
          </wp:inline>
        </w:drawing>
      </w:r>
    </w:p>
    <w:p w14:paraId="6A13D2CC" w14:textId="77777777" w:rsidR="00C75C44" w:rsidRPr="00C75C44" w:rsidRDefault="00C75C44" w:rsidP="0087017A">
      <w:pPr>
        <w:numPr>
          <w:ilvl w:val="0"/>
          <w:numId w:val="45"/>
        </w:numPr>
        <w:contextualSpacing/>
        <w:divId w:val="1453354881"/>
      </w:pPr>
      <w:r w:rsidRPr="00C75C44">
        <w:t xml:space="preserve">Click </w:t>
      </w:r>
      <w:r w:rsidRPr="00C75C44">
        <w:rPr>
          <w:b/>
          <w:noProof/>
        </w:rPr>
        <w:t>[ + ]</w:t>
      </w:r>
      <w:r w:rsidRPr="00C75C44">
        <w:rPr>
          <w:noProof/>
        </w:rPr>
        <w:t xml:space="preserve">  (bracket plus sign) </w:t>
      </w:r>
      <w:r w:rsidRPr="00C75C44">
        <w:t>to create a new stamp.</w:t>
      </w:r>
    </w:p>
    <w:p w14:paraId="158AD75F" w14:textId="77777777" w:rsidR="00C75C44" w:rsidRPr="00C75C44" w:rsidRDefault="00C75C44" w:rsidP="0087017A">
      <w:pPr>
        <w:numPr>
          <w:ilvl w:val="0"/>
          <w:numId w:val="45"/>
        </w:numPr>
        <w:contextualSpacing/>
        <w:divId w:val="1453354881"/>
      </w:pPr>
      <w:r w:rsidRPr="00C75C44">
        <w:t xml:space="preserve">Type a name for the stamp in the </w:t>
      </w:r>
      <w:r w:rsidRPr="00C75C44">
        <w:rPr>
          <w:b/>
          <w:i/>
        </w:rPr>
        <w:t>Display Name</w:t>
      </w:r>
      <w:r w:rsidRPr="00C75C44">
        <w:t xml:space="preserve"> field in the properties section at right.  The name appears in the </w:t>
      </w:r>
      <w:r w:rsidRPr="00C75C44">
        <w:rPr>
          <w:b/>
          <w:i/>
        </w:rPr>
        <w:t>Stamps</w:t>
      </w:r>
      <w:r w:rsidRPr="00C75C44">
        <w:t xml:space="preserve"> list.</w:t>
      </w:r>
    </w:p>
    <w:p w14:paraId="0A750346" w14:textId="77777777" w:rsidR="00C75C44" w:rsidRPr="00C75C44" w:rsidRDefault="00C75C44" w:rsidP="0087017A">
      <w:pPr>
        <w:numPr>
          <w:ilvl w:val="0"/>
          <w:numId w:val="45"/>
        </w:numPr>
        <w:contextualSpacing/>
        <w:divId w:val="1453354881"/>
      </w:pPr>
      <w:r w:rsidRPr="00C75C44">
        <w:t>Type text that the stamp will display in the document.</w:t>
      </w:r>
    </w:p>
    <w:p w14:paraId="460B4AE7" w14:textId="77777777" w:rsidR="00C75C44" w:rsidRPr="00C75C44" w:rsidRDefault="00C75C44" w:rsidP="0087017A">
      <w:pPr>
        <w:numPr>
          <w:ilvl w:val="0"/>
          <w:numId w:val="45"/>
        </w:numPr>
        <w:contextualSpacing/>
        <w:divId w:val="1453354881"/>
      </w:pPr>
      <w:r w:rsidRPr="00C75C44">
        <w:t xml:space="preserve">Define the font, if needed. </w:t>
      </w:r>
    </w:p>
    <w:p w14:paraId="3A455BC8" w14:textId="77777777" w:rsidR="00C75C44" w:rsidRPr="00C75C44" w:rsidRDefault="00C75C44" w:rsidP="0087017A">
      <w:pPr>
        <w:numPr>
          <w:ilvl w:val="0"/>
          <w:numId w:val="45"/>
        </w:numPr>
        <w:contextualSpacing/>
        <w:divId w:val="1453354881"/>
      </w:pPr>
      <w:r w:rsidRPr="00C75C44">
        <w:t xml:space="preserve">To delete a stamp, highlight it in the </w:t>
      </w:r>
      <w:r w:rsidRPr="00C75C44">
        <w:rPr>
          <w:b/>
          <w:i/>
        </w:rPr>
        <w:t>Stamps</w:t>
      </w:r>
      <w:r w:rsidRPr="00C75C44">
        <w:t xml:space="preserve"> list and click </w:t>
      </w:r>
      <w:r w:rsidRPr="00C75C44">
        <w:rPr>
          <w:b/>
          <w:noProof/>
        </w:rPr>
        <w:t>[ - ]</w:t>
      </w:r>
      <w:r w:rsidRPr="00C75C44">
        <w:t xml:space="preserve"> (bracket minus sign).</w:t>
      </w:r>
    </w:p>
    <w:p w14:paraId="11DED5A9" w14:textId="77777777" w:rsidR="00C75C44" w:rsidRPr="00C75C44" w:rsidRDefault="00C75C44" w:rsidP="00C75C44">
      <w:pPr>
        <w:pStyle w:val="Heading3"/>
        <w:divId w:val="1453354881"/>
      </w:pPr>
      <w:bookmarkStart w:id="219" w:name="_Toc457583164"/>
      <w:r w:rsidRPr="00C75C44">
        <w:t>General Preferences</w:t>
      </w:r>
      <w:bookmarkEnd w:id="219"/>
    </w:p>
    <w:p w14:paraId="2CB76B3E" w14:textId="77777777" w:rsidR="00C75C44" w:rsidRPr="00C75C44" w:rsidRDefault="00C75C44" w:rsidP="00C75C44">
      <w:pPr>
        <w:keepNext/>
        <w:spacing w:after="360"/>
        <w:divId w:val="1453354881"/>
      </w:pPr>
      <w:r w:rsidRPr="00C75C44">
        <w:t>Change the display-fit and user name settings.</w:t>
      </w:r>
    </w:p>
    <w:p w14:paraId="139A01DE" w14:textId="77777777" w:rsidR="00C75C44" w:rsidRPr="00C75C44" w:rsidRDefault="00C75C44" w:rsidP="00C75C44">
      <w:pPr>
        <w:keepNext/>
        <w:spacing w:after="360"/>
        <w:divId w:val="1453354881"/>
      </w:pPr>
      <w:r w:rsidRPr="00C75C44">
        <w:rPr>
          <w:noProof/>
        </w:rPr>
        <w:drawing>
          <wp:inline distT="0" distB="0" distL="0" distR="0" wp14:anchorId="6D3367E2" wp14:editId="682540FC">
            <wp:extent cx="5943600" cy="301371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82">
                      <a:extLst>
                        <a:ext uri="{28A0092B-C50C-407E-A947-70E740481C1C}">
                          <a14:useLocalDpi xmlns:a14="http://schemas.microsoft.com/office/drawing/2010/main" val="0"/>
                        </a:ext>
                      </a:extLst>
                    </a:blip>
                    <a:stretch>
                      <a:fillRect/>
                    </a:stretch>
                  </pic:blipFill>
                  <pic:spPr>
                    <a:xfrm>
                      <a:off x="0" y="0"/>
                      <a:ext cx="5943600" cy="3013710"/>
                    </a:xfrm>
                    <a:prstGeom prst="rect">
                      <a:avLst/>
                    </a:prstGeom>
                  </pic:spPr>
                </pic:pic>
              </a:graphicData>
            </a:graphic>
          </wp:inline>
        </w:drawing>
      </w:r>
    </w:p>
    <w:p w14:paraId="16465B0C" w14:textId="77777777" w:rsidR="00C75C44" w:rsidRPr="00C75C44" w:rsidRDefault="00C75C44" w:rsidP="00C75C44">
      <w:pPr>
        <w:divId w:val="1453354881"/>
      </w:pPr>
      <w:r w:rsidRPr="00C75C44">
        <w:t>Click in a radio button to change the default document display.</w:t>
      </w:r>
    </w:p>
    <w:p w14:paraId="241F9415" w14:textId="77777777" w:rsidR="00C75C44" w:rsidRPr="00C75C44" w:rsidRDefault="00C75C44" w:rsidP="00C75C44">
      <w:pPr>
        <w:pStyle w:val="Heading3"/>
        <w:divId w:val="1453354881"/>
      </w:pPr>
      <w:bookmarkStart w:id="220" w:name="_Toc457583165"/>
      <w:r w:rsidRPr="00C75C44">
        <w:t>Saving and Resetting</w:t>
      </w:r>
      <w:bookmarkEnd w:id="220"/>
    </w:p>
    <w:p w14:paraId="6A80B05C" w14:textId="77777777" w:rsidR="00C75C44" w:rsidRPr="00C75C44" w:rsidRDefault="00C75C44" w:rsidP="0087017A">
      <w:pPr>
        <w:numPr>
          <w:ilvl w:val="0"/>
          <w:numId w:val="46"/>
        </w:numPr>
        <w:contextualSpacing/>
        <w:divId w:val="1453354881"/>
      </w:pPr>
      <w:r w:rsidRPr="00C75C44">
        <w:t>Click Save to make the changes effective.</w:t>
      </w:r>
    </w:p>
    <w:p w14:paraId="65FAA53E" w14:textId="77777777" w:rsidR="00C75C44" w:rsidRPr="00C75C44" w:rsidRDefault="00C75C44" w:rsidP="0087017A">
      <w:pPr>
        <w:numPr>
          <w:ilvl w:val="0"/>
          <w:numId w:val="46"/>
        </w:numPr>
        <w:contextualSpacing/>
        <w:divId w:val="1453354881"/>
      </w:pPr>
      <w:r w:rsidRPr="00C75C44">
        <w:t>Click Reset to change the settings to the previous selections.</w:t>
      </w:r>
    </w:p>
    <w:p w14:paraId="5BA223F9" w14:textId="77777777" w:rsidR="00C75C44" w:rsidRDefault="00C75C44" w:rsidP="0087017A">
      <w:pPr>
        <w:numPr>
          <w:ilvl w:val="0"/>
          <w:numId w:val="46"/>
        </w:numPr>
        <w:contextualSpacing/>
        <w:divId w:val="1453354881"/>
      </w:pPr>
      <w:r w:rsidRPr="00C75C44">
        <w:t>Click Cancel to close the window without saving.</w:t>
      </w:r>
    </w:p>
    <w:p w14:paraId="2C2034DA" w14:textId="77777777" w:rsidR="0064555A" w:rsidRDefault="0064555A" w:rsidP="0044376E">
      <w:pPr>
        <w:ind w:left="360"/>
        <w:contextualSpacing/>
        <w:divId w:val="1453354881"/>
      </w:pPr>
    </w:p>
    <w:p w14:paraId="4CFFDD7C" w14:textId="77777777" w:rsidR="00391D0C" w:rsidRDefault="00391D0C" w:rsidP="002273F9">
      <w:pPr>
        <w:pStyle w:val="Heading1"/>
        <w:divId w:val="1453354881"/>
        <w:sectPr w:rsidR="00391D0C" w:rsidSect="00145C88">
          <w:pgSz w:w="12240" w:h="15840" w:code="1"/>
          <w:pgMar w:top="1440" w:right="1440" w:bottom="1080" w:left="1440" w:header="432" w:footer="432" w:gutter="0"/>
          <w:cols w:space="720"/>
          <w:titlePg/>
          <w:docGrid w:linePitch="360"/>
        </w:sectPr>
      </w:pPr>
      <w:bookmarkStart w:id="221" w:name="_Toc457391217"/>
      <w:bookmarkStart w:id="222" w:name="_Toc457584029"/>
    </w:p>
    <w:p w14:paraId="26889F0B" w14:textId="0C8B09B3" w:rsidR="0064555A" w:rsidRPr="0064555A" w:rsidRDefault="0064555A" w:rsidP="002273F9">
      <w:pPr>
        <w:pStyle w:val="Heading1"/>
        <w:divId w:val="1453354881"/>
      </w:pPr>
      <w:r w:rsidRPr="0064555A">
        <w:t>Search</w:t>
      </w:r>
      <w:bookmarkEnd w:id="221"/>
      <w:bookmarkEnd w:id="222"/>
    </w:p>
    <w:p w14:paraId="624A1D98" w14:textId="4AE6D512" w:rsidR="0064555A" w:rsidRPr="0064555A" w:rsidRDefault="003568FE" w:rsidP="00AD3C41">
      <w:pPr>
        <w:divId w:val="1453354881"/>
      </w:pPr>
      <w:r>
        <w:t>HDS</w:t>
      </w:r>
      <w:r w:rsidR="0064555A" w:rsidRPr="0064555A">
        <w:t xml:space="preserve"> makes available </w:t>
      </w:r>
      <w:r w:rsidR="0064555A" w:rsidRPr="0064555A">
        <w:rPr>
          <w:i/>
        </w:rPr>
        <w:t>global</w:t>
      </w:r>
      <w:r w:rsidR="0064555A" w:rsidRPr="0064555A">
        <w:t xml:space="preserve"> search of all in-progress and archived </w:t>
      </w:r>
      <w:r w:rsidR="0079573E">
        <w:t>request</w:t>
      </w:r>
      <w:r w:rsidR="0064555A" w:rsidRPr="0064555A">
        <w:t xml:space="preserve"> records.  The search initiates:</w:t>
      </w:r>
    </w:p>
    <w:p w14:paraId="505E3DB0" w14:textId="77777777" w:rsidR="0064555A" w:rsidRPr="0064555A" w:rsidRDefault="0064555A" w:rsidP="0064555A">
      <w:pPr>
        <w:numPr>
          <w:ilvl w:val="0"/>
          <w:numId w:val="73"/>
        </w:numPr>
        <w:contextualSpacing/>
        <w:divId w:val="1453354881"/>
        <w:rPr>
          <w:b/>
        </w:rPr>
      </w:pPr>
      <w:r w:rsidRPr="0064555A">
        <w:rPr>
          <w:b/>
        </w:rPr>
        <w:t>User-defined search</w:t>
      </w:r>
    </w:p>
    <w:p w14:paraId="4A71713D" w14:textId="77777777" w:rsidR="0064555A" w:rsidRPr="0064555A" w:rsidRDefault="0064555A" w:rsidP="0064555A">
      <w:pPr>
        <w:numPr>
          <w:ilvl w:val="0"/>
          <w:numId w:val="73"/>
        </w:numPr>
        <w:contextualSpacing/>
        <w:divId w:val="1453354881"/>
        <w:rPr>
          <w:b/>
        </w:rPr>
      </w:pPr>
      <w:r w:rsidRPr="0064555A">
        <w:rPr>
          <w:b/>
        </w:rPr>
        <w:t>Pre-defined search</w:t>
      </w:r>
    </w:p>
    <w:p w14:paraId="7D120500" w14:textId="77777777" w:rsidR="0064555A" w:rsidRPr="0064555A" w:rsidRDefault="0064555A" w:rsidP="0064555A">
      <w:pPr>
        <w:numPr>
          <w:ilvl w:val="0"/>
          <w:numId w:val="73"/>
        </w:numPr>
        <w:contextualSpacing/>
        <w:divId w:val="1453354881"/>
        <w:rPr>
          <w:b/>
        </w:rPr>
      </w:pPr>
      <w:r w:rsidRPr="0064555A">
        <w:rPr>
          <w:b/>
        </w:rPr>
        <w:t>Client and Requester search</w:t>
      </w:r>
    </w:p>
    <w:p w14:paraId="3756DB05" w14:textId="77777777" w:rsidR="0064555A" w:rsidRPr="0064555A" w:rsidRDefault="0064555A" w:rsidP="00AD3C41">
      <w:pPr>
        <w:numPr>
          <w:ilvl w:val="0"/>
          <w:numId w:val="73"/>
        </w:numPr>
        <w:spacing w:after="240"/>
        <w:divId w:val="1453354881"/>
      </w:pPr>
      <w:r w:rsidRPr="0064555A">
        <w:rPr>
          <w:b/>
        </w:rPr>
        <w:t>Queue content search</w:t>
      </w:r>
    </w:p>
    <w:p w14:paraId="1A1D18C6" w14:textId="77777777" w:rsidR="0064555A" w:rsidRPr="0064555A" w:rsidRDefault="0064555A" w:rsidP="0064555A">
      <w:pPr>
        <w:divId w:val="1453354881"/>
      </w:pPr>
      <w:r w:rsidRPr="0064555A">
        <w:t xml:space="preserve">You can create specific searches by entering </w:t>
      </w:r>
      <w:r w:rsidRPr="0064555A">
        <w:rPr>
          <w:i/>
        </w:rPr>
        <w:t>whole</w:t>
      </w:r>
      <w:r w:rsidRPr="0064555A">
        <w:t xml:space="preserve"> words and numbers or filtered searches by entering partial words and numbers in the </w:t>
      </w:r>
      <w:r w:rsidRPr="0064555A">
        <w:rPr>
          <w:rFonts w:ascii="Arial" w:hAnsi="Arial" w:cs="Arial"/>
          <w:b/>
          <w:bCs/>
          <w:color w:val="000000"/>
          <w:sz w:val="20"/>
          <w:szCs w:val="20"/>
        </w:rPr>
        <w:t>Search</w:t>
      </w:r>
      <w:r w:rsidRPr="0064555A">
        <w:t xml:space="preserve"> free-form text box. </w:t>
      </w:r>
    </w:p>
    <w:p w14:paraId="694C221E" w14:textId="77777777" w:rsidR="0064555A" w:rsidRPr="0064555A" w:rsidRDefault="0064555A" w:rsidP="0064555A">
      <w:pPr>
        <w:divId w:val="1453354881"/>
      </w:pPr>
      <w:r w:rsidRPr="0064555A">
        <w:t xml:space="preserve">Search </w:t>
      </w:r>
      <w:r w:rsidRPr="0064555A">
        <w:rPr>
          <w:i/>
        </w:rPr>
        <w:t>facets</w:t>
      </w:r>
      <w:r w:rsidRPr="0064555A">
        <w:t xml:space="preserve"> accompany the results.  These filters provide a way to narrow broad sets of results. </w:t>
      </w:r>
    </w:p>
    <w:p w14:paraId="28C5CFF6" w14:textId="77777777" w:rsidR="0064555A" w:rsidRPr="0064555A" w:rsidRDefault="0064555A" w:rsidP="0064555A">
      <w:pPr>
        <w:divId w:val="1453354881"/>
      </w:pPr>
      <w:r w:rsidRPr="0064555A">
        <w:t>When running searches, you have access only to those results that you have permission to see.</w:t>
      </w:r>
    </w:p>
    <w:p w14:paraId="47C7DBE5" w14:textId="77777777" w:rsidR="0064555A" w:rsidRPr="0064555A" w:rsidRDefault="003864C8" w:rsidP="0064555A">
      <w:pPr>
        <w:divId w:val="1453354881"/>
        <w:rPr>
          <w:rFonts w:eastAsia="Times New Roman"/>
        </w:rPr>
      </w:pPr>
      <w:r>
        <w:rPr>
          <w:rFonts w:eastAsia="Times New Roman"/>
        </w:rPr>
        <w:pict w14:anchorId="39D9C292">
          <v:rect id="_x0000_i1037" style="width:468pt;height:1.5pt" o:hralign="center" o:hrstd="t" o:hrnoshade="t" o:hr="t" fillcolor="#a0a0a0" stroked="f"/>
        </w:pict>
      </w:r>
    </w:p>
    <w:p w14:paraId="594BBDA0" w14:textId="77777777" w:rsidR="0064555A" w:rsidRPr="0064555A" w:rsidRDefault="0064555A" w:rsidP="0064555A">
      <w:pPr>
        <w:divId w:val="1453354881"/>
        <w:rPr>
          <w:rFonts w:eastAsia="Times New Roman"/>
        </w:rPr>
      </w:pPr>
      <w:r w:rsidRPr="0064555A">
        <w:rPr>
          <w:rFonts w:eastAsia="Times New Roman"/>
        </w:rPr>
        <w:t>Topics in this chapter</w:t>
      </w:r>
    </w:p>
    <w:p w14:paraId="49B6905F" w14:textId="77777777" w:rsidR="0064555A" w:rsidRPr="0064555A" w:rsidRDefault="0064555A" w:rsidP="0064555A">
      <w:pPr>
        <w:spacing w:after="0"/>
        <w:divId w:val="1453354881"/>
        <w:rPr>
          <w:rFonts w:eastAsia="Times New Roman"/>
          <w:b/>
        </w:rPr>
      </w:pPr>
      <w:r w:rsidRPr="0064555A">
        <w:rPr>
          <w:rFonts w:eastAsia="Times New Roman"/>
          <w:b/>
        </w:rPr>
        <w:t>Create a global search</w:t>
      </w:r>
    </w:p>
    <w:p w14:paraId="7BCD5FE7" w14:textId="77777777" w:rsidR="0064555A" w:rsidRPr="0064555A" w:rsidRDefault="0064555A" w:rsidP="0064555A">
      <w:pPr>
        <w:divId w:val="1453354881"/>
        <w:rPr>
          <w:rFonts w:eastAsia="Times New Roman"/>
        </w:rPr>
      </w:pPr>
      <w:r w:rsidRPr="0064555A">
        <w:rPr>
          <w:rFonts w:eastAsia="Times New Roman"/>
        </w:rPr>
        <w:t>Using the search text box in the page banner.</w:t>
      </w:r>
    </w:p>
    <w:p w14:paraId="10E5277E" w14:textId="77777777" w:rsidR="0064555A" w:rsidRPr="0064555A" w:rsidRDefault="0064555A" w:rsidP="0064555A">
      <w:pPr>
        <w:spacing w:after="0"/>
        <w:divId w:val="1453354881"/>
        <w:rPr>
          <w:rFonts w:eastAsia="Times New Roman"/>
          <w:b/>
        </w:rPr>
      </w:pPr>
      <w:r w:rsidRPr="0064555A">
        <w:rPr>
          <w:rFonts w:eastAsia="Times New Roman"/>
          <w:b/>
        </w:rPr>
        <w:t>Filter pre-defined results</w:t>
      </w:r>
    </w:p>
    <w:p w14:paraId="4228C8F1" w14:textId="77777777" w:rsidR="0064555A" w:rsidRPr="0064555A" w:rsidRDefault="0064555A" w:rsidP="0064555A">
      <w:pPr>
        <w:divId w:val="1453354881"/>
        <w:rPr>
          <w:rFonts w:eastAsia="Times New Roman"/>
        </w:rPr>
      </w:pPr>
      <w:r w:rsidRPr="0064555A">
        <w:rPr>
          <w:rFonts w:eastAsia="Times New Roman"/>
        </w:rPr>
        <w:t>Using the Search module to locate content.</w:t>
      </w:r>
    </w:p>
    <w:p w14:paraId="31B199EC" w14:textId="77777777" w:rsidR="0064555A" w:rsidRPr="0064555A" w:rsidRDefault="0064555A" w:rsidP="0064555A">
      <w:pPr>
        <w:spacing w:after="0"/>
        <w:divId w:val="1453354881"/>
        <w:rPr>
          <w:rFonts w:eastAsia="Times New Roman"/>
          <w:b/>
        </w:rPr>
      </w:pPr>
      <w:r w:rsidRPr="0064555A">
        <w:rPr>
          <w:rFonts w:eastAsia="Times New Roman"/>
          <w:b/>
        </w:rPr>
        <w:t>Search clients and requesters</w:t>
      </w:r>
    </w:p>
    <w:p w14:paraId="056ABA72" w14:textId="77777777" w:rsidR="0064555A" w:rsidRPr="0064555A" w:rsidRDefault="0064555A" w:rsidP="0064555A">
      <w:pPr>
        <w:divId w:val="1453354881"/>
        <w:rPr>
          <w:rFonts w:eastAsia="Times New Roman"/>
        </w:rPr>
      </w:pPr>
      <w:r w:rsidRPr="0064555A">
        <w:rPr>
          <w:rFonts w:eastAsia="Times New Roman"/>
        </w:rPr>
        <w:t>Using search to locate organizations and auto-fill its information.</w:t>
      </w:r>
    </w:p>
    <w:p w14:paraId="6A7F545E" w14:textId="77777777" w:rsidR="0064555A" w:rsidRPr="0064555A" w:rsidRDefault="0064555A" w:rsidP="0064555A">
      <w:pPr>
        <w:spacing w:after="0"/>
        <w:divId w:val="1453354881"/>
        <w:rPr>
          <w:rFonts w:eastAsia="Times New Roman"/>
          <w:b/>
        </w:rPr>
      </w:pPr>
      <w:r w:rsidRPr="0064555A">
        <w:rPr>
          <w:rFonts w:eastAsia="Times New Roman"/>
          <w:b/>
        </w:rPr>
        <w:t>Options for the search results</w:t>
      </w:r>
    </w:p>
    <w:p w14:paraId="31D499C1" w14:textId="77777777" w:rsidR="0064555A" w:rsidRPr="0064555A" w:rsidRDefault="0064555A" w:rsidP="0064555A">
      <w:pPr>
        <w:divId w:val="1453354881"/>
        <w:rPr>
          <w:rFonts w:eastAsia="Times New Roman"/>
        </w:rPr>
      </w:pPr>
      <w:r w:rsidRPr="0064555A">
        <w:rPr>
          <w:rFonts w:eastAsia="Times New Roman"/>
        </w:rPr>
        <w:t>Viewing, organizing, and saving search results.</w:t>
      </w:r>
    </w:p>
    <w:p w14:paraId="441B4167" w14:textId="77777777" w:rsidR="0064555A" w:rsidRPr="0064555A" w:rsidRDefault="0064555A" w:rsidP="0064555A">
      <w:pPr>
        <w:spacing w:after="0"/>
        <w:divId w:val="1453354881"/>
        <w:rPr>
          <w:rFonts w:eastAsia="Times New Roman"/>
          <w:b/>
        </w:rPr>
      </w:pPr>
      <w:r w:rsidRPr="0064555A">
        <w:rPr>
          <w:rFonts w:eastAsia="Times New Roman"/>
          <w:b/>
        </w:rPr>
        <w:t>Search queues</w:t>
      </w:r>
    </w:p>
    <w:p w14:paraId="64A8E069" w14:textId="77777777" w:rsidR="0064555A" w:rsidRPr="0064555A" w:rsidRDefault="0064555A" w:rsidP="0064555A">
      <w:pPr>
        <w:divId w:val="1453354881"/>
        <w:rPr>
          <w:rFonts w:eastAsia="Times New Roman"/>
        </w:rPr>
      </w:pPr>
      <w:r w:rsidRPr="0064555A">
        <w:rPr>
          <w:rFonts w:eastAsia="Times New Roman"/>
        </w:rPr>
        <w:t>Locating and grouping queue content.</w:t>
      </w:r>
    </w:p>
    <w:p w14:paraId="3DB60DBC" w14:textId="77777777" w:rsidR="0064555A" w:rsidRPr="0064555A" w:rsidRDefault="0064555A" w:rsidP="0064555A">
      <w:pPr>
        <w:spacing w:after="0"/>
        <w:divId w:val="1453354881"/>
        <w:rPr>
          <w:b/>
          <w:bCs/>
          <w:sz w:val="36"/>
          <w:szCs w:val="36"/>
        </w:rPr>
      </w:pPr>
      <w:bookmarkStart w:id="223" w:name="_Toc457391218"/>
      <w:r w:rsidRPr="0064555A">
        <w:br w:type="page"/>
      </w:r>
    </w:p>
    <w:p w14:paraId="0C39CD3A" w14:textId="77777777" w:rsidR="0064555A" w:rsidRPr="0064555A" w:rsidRDefault="0064555A" w:rsidP="002273F9">
      <w:pPr>
        <w:pStyle w:val="Heading2"/>
        <w:divId w:val="1453354881"/>
      </w:pPr>
      <w:bookmarkStart w:id="224" w:name="_Toc457584030"/>
      <w:r w:rsidRPr="0064555A">
        <w:t>Global Search Text Box</w:t>
      </w:r>
      <w:bookmarkEnd w:id="223"/>
      <w:bookmarkEnd w:id="224"/>
    </w:p>
    <w:p w14:paraId="2082DB13" w14:textId="1488F746" w:rsidR="0064555A" w:rsidRPr="0064555A" w:rsidRDefault="0064555A" w:rsidP="0064555A">
      <w:pPr>
        <w:divId w:val="1453354881"/>
      </w:pPr>
      <w:r w:rsidRPr="0064555A">
        <w:t xml:space="preserve">Use the </w:t>
      </w:r>
      <w:r w:rsidRPr="0064555A">
        <w:rPr>
          <w:b/>
        </w:rPr>
        <w:t>Search box</w:t>
      </w:r>
      <w:r w:rsidRPr="0064555A">
        <w:t xml:space="preserve"> to </w:t>
      </w:r>
      <w:r w:rsidRPr="0064555A">
        <w:rPr>
          <w:i/>
        </w:rPr>
        <w:t>define</w:t>
      </w:r>
      <w:r w:rsidRPr="0064555A">
        <w:t xml:space="preserve"> a search.  The text box is in the page banner and available anywhere in </w:t>
      </w:r>
      <w:r w:rsidR="003568FE">
        <w:t>HDS</w:t>
      </w:r>
      <w:r w:rsidRPr="0064555A">
        <w:t>.</w:t>
      </w:r>
    </w:p>
    <w:p w14:paraId="571B39CC" w14:textId="77777777" w:rsidR="0064555A" w:rsidRPr="0064555A" w:rsidRDefault="0064555A" w:rsidP="0064555A">
      <w:pPr>
        <w:ind w:left="630"/>
        <w:divId w:val="1453354881"/>
      </w:pPr>
      <w:r w:rsidRPr="0064555A">
        <w:rPr>
          <w:noProof/>
        </w:rPr>
        <w:drawing>
          <wp:inline distT="0" distB="0" distL="0" distR="0" wp14:anchorId="577A16CD" wp14:editId="1DD2AA23">
            <wp:extent cx="4325112" cy="1517904"/>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183">
                      <a:extLst>
                        <a:ext uri="{28A0092B-C50C-407E-A947-70E740481C1C}">
                          <a14:useLocalDpi xmlns:a14="http://schemas.microsoft.com/office/drawing/2010/main" val="0"/>
                        </a:ext>
                      </a:extLst>
                    </a:blip>
                    <a:stretch>
                      <a:fillRect/>
                    </a:stretch>
                  </pic:blipFill>
                  <pic:spPr>
                    <a:xfrm>
                      <a:off x="0" y="0"/>
                      <a:ext cx="4325112" cy="1517904"/>
                    </a:xfrm>
                    <a:prstGeom prst="rect">
                      <a:avLst/>
                    </a:prstGeom>
                  </pic:spPr>
                </pic:pic>
              </a:graphicData>
            </a:graphic>
          </wp:inline>
        </w:drawing>
      </w:r>
    </w:p>
    <w:p w14:paraId="4A853567" w14:textId="77777777" w:rsidR="0064555A" w:rsidRPr="0064555A" w:rsidRDefault="0064555A" w:rsidP="0064555A">
      <w:pPr>
        <w:numPr>
          <w:ilvl w:val="0"/>
          <w:numId w:val="70"/>
        </w:numPr>
        <w:spacing w:after="240"/>
        <w:divId w:val="1453354881"/>
      </w:pPr>
      <w:r w:rsidRPr="0064555A">
        <w:t xml:space="preserve">Type at least </w:t>
      </w:r>
      <w:r w:rsidRPr="0064555A">
        <w:rPr>
          <w:i/>
        </w:rPr>
        <w:t>three</w:t>
      </w:r>
      <w:r w:rsidRPr="0064555A">
        <w:t xml:space="preserve"> letters or numbers for general searching.  The results will include every instance of the search request it finds in the repository.</w:t>
      </w:r>
    </w:p>
    <w:p w14:paraId="735E98A4" w14:textId="77777777" w:rsidR="0064555A" w:rsidRPr="0064555A" w:rsidRDefault="0064555A" w:rsidP="0064555A">
      <w:pPr>
        <w:spacing w:after="0"/>
        <w:ind w:left="1530"/>
        <w:divId w:val="1453354881"/>
        <w:rPr>
          <w:b/>
          <w:color w:val="7F7F7F" w:themeColor="text1" w:themeTint="80"/>
        </w:rPr>
      </w:pPr>
      <w:r w:rsidRPr="0064555A">
        <w:rPr>
          <w:b/>
          <w:color w:val="7F7F7F" w:themeColor="text1" w:themeTint="80"/>
        </w:rPr>
        <w:t>Wild Card</w:t>
      </w:r>
    </w:p>
    <w:p w14:paraId="0F12BED2" w14:textId="77777777" w:rsidR="0064555A" w:rsidRPr="0064555A" w:rsidRDefault="0064555A" w:rsidP="00AD3C41">
      <w:pPr>
        <w:ind w:left="1526"/>
        <w:divId w:val="1453354881"/>
      </w:pPr>
      <w:r w:rsidRPr="0064555A">
        <w:t xml:space="preserve">Use of the wild card—the </w:t>
      </w:r>
      <w:r w:rsidRPr="0064555A">
        <w:rPr>
          <w:b/>
          <w:sz w:val="28"/>
          <w:szCs w:val="28"/>
        </w:rPr>
        <w:t>*</w:t>
      </w:r>
      <w:r w:rsidRPr="0064555A">
        <w:t xml:space="preserve"> asterisk—gives you further search options. The minimum requirement for a search request is three characters (letters or numbers).  Two letters or numbers </w:t>
      </w:r>
      <w:r w:rsidRPr="0064555A">
        <w:rPr>
          <w:i/>
        </w:rPr>
        <w:t>plus</w:t>
      </w:r>
      <w:r w:rsidRPr="0064555A">
        <w:t xml:space="preserve"> the asterisk (</w:t>
      </w:r>
      <w:r w:rsidRPr="0064555A">
        <w:rPr>
          <w:noProof/>
        </w:rPr>
        <w:t>ja</w:t>
      </w:r>
      <w:r w:rsidRPr="0064555A">
        <w:t>* or 48*) searches for all instances of the two characters—results beginning with, ending with, or otherwise containing.</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90"/>
        <w:gridCol w:w="6289"/>
      </w:tblGrid>
      <w:tr w:rsidR="0064555A" w:rsidRPr="0064555A" w14:paraId="27913AA0" w14:textId="77777777" w:rsidTr="0064555A">
        <w:trPr>
          <w:divId w:val="1453354881"/>
        </w:trPr>
        <w:tc>
          <w:tcPr>
            <w:tcW w:w="1890" w:type="dxa"/>
          </w:tcPr>
          <w:p w14:paraId="78B1658F" w14:textId="77777777" w:rsidR="0064555A" w:rsidRPr="0064555A" w:rsidRDefault="0064555A" w:rsidP="0064555A">
            <w:pPr>
              <w:keepNext/>
              <w:spacing w:before="120" w:after="0"/>
              <w:ind w:right="259"/>
              <w:rPr>
                <w:noProof/>
              </w:rPr>
            </w:pPr>
            <w:r w:rsidRPr="0064555A">
              <w:rPr>
                <w:i/>
                <w:sz w:val="22"/>
                <w:szCs w:val="22"/>
              </w:rPr>
              <w:t xml:space="preserve">Examples of </w:t>
            </w:r>
            <w:r w:rsidRPr="0064555A">
              <w:rPr>
                <w:i/>
                <w:sz w:val="22"/>
                <w:szCs w:val="22"/>
              </w:rPr>
              <w:br/>
              <w:t>search request</w:t>
            </w:r>
          </w:p>
        </w:tc>
        <w:tc>
          <w:tcPr>
            <w:tcW w:w="6289" w:type="dxa"/>
          </w:tcPr>
          <w:p w14:paraId="48921735" w14:textId="77777777" w:rsidR="0064555A" w:rsidRPr="0064555A" w:rsidRDefault="0064555A" w:rsidP="0064555A">
            <w:pPr>
              <w:spacing w:before="120" w:after="0"/>
            </w:pPr>
          </w:p>
        </w:tc>
      </w:tr>
      <w:tr w:rsidR="0064555A" w:rsidRPr="0064555A" w14:paraId="0F3B91A1" w14:textId="77777777" w:rsidTr="0064555A">
        <w:trPr>
          <w:divId w:val="1453354881"/>
        </w:trPr>
        <w:tc>
          <w:tcPr>
            <w:tcW w:w="1890" w:type="dxa"/>
          </w:tcPr>
          <w:p w14:paraId="0982D4F5" w14:textId="77777777" w:rsidR="0064555A" w:rsidRPr="0064555A" w:rsidRDefault="0064555A" w:rsidP="0064555A">
            <w:pPr>
              <w:keepNext/>
              <w:spacing w:before="120"/>
              <w:ind w:right="259"/>
            </w:pPr>
            <w:r w:rsidRPr="0064555A">
              <w:rPr>
                <w:noProof/>
              </w:rPr>
              <w:drawing>
                <wp:inline distT="0" distB="0" distL="0" distR="0" wp14:anchorId="2C47C385" wp14:editId="58249DBC">
                  <wp:extent cx="906859" cy="304826"/>
                  <wp:effectExtent l="0" t="0" r="762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184">
                            <a:extLst>
                              <a:ext uri="{28A0092B-C50C-407E-A947-70E740481C1C}">
                                <a14:useLocalDpi xmlns:a14="http://schemas.microsoft.com/office/drawing/2010/main" val="0"/>
                              </a:ext>
                            </a:extLst>
                          </a:blip>
                          <a:stretch>
                            <a:fillRect/>
                          </a:stretch>
                        </pic:blipFill>
                        <pic:spPr>
                          <a:xfrm>
                            <a:off x="0" y="0"/>
                            <a:ext cx="906859" cy="304826"/>
                          </a:xfrm>
                          <a:prstGeom prst="rect">
                            <a:avLst/>
                          </a:prstGeom>
                        </pic:spPr>
                      </pic:pic>
                    </a:graphicData>
                  </a:graphic>
                </wp:inline>
              </w:drawing>
            </w:r>
          </w:p>
        </w:tc>
        <w:tc>
          <w:tcPr>
            <w:tcW w:w="6289" w:type="dxa"/>
          </w:tcPr>
          <w:p w14:paraId="7B3083C2" w14:textId="77777777" w:rsidR="0064555A" w:rsidRPr="0064555A" w:rsidRDefault="0064555A" w:rsidP="0064555A">
            <w:pPr>
              <w:spacing w:before="120" w:after="240"/>
            </w:pPr>
            <w:r w:rsidRPr="0064555A">
              <w:t>A search for full name returns only instances in which the name appears as entered.</w:t>
            </w:r>
          </w:p>
        </w:tc>
      </w:tr>
      <w:tr w:rsidR="0064555A" w:rsidRPr="0064555A" w14:paraId="24FF2A74" w14:textId="77777777" w:rsidTr="0064555A">
        <w:trPr>
          <w:divId w:val="1453354881"/>
        </w:trPr>
        <w:tc>
          <w:tcPr>
            <w:tcW w:w="1890" w:type="dxa"/>
          </w:tcPr>
          <w:p w14:paraId="7B4E938B" w14:textId="77777777" w:rsidR="0064555A" w:rsidRPr="0064555A" w:rsidRDefault="0064555A" w:rsidP="0064555A">
            <w:pPr>
              <w:keepNext/>
              <w:spacing w:before="120"/>
              <w:ind w:right="259"/>
            </w:pPr>
            <w:r w:rsidRPr="0064555A">
              <w:rPr>
                <w:noProof/>
              </w:rPr>
              <w:drawing>
                <wp:inline distT="0" distB="0" distL="0" distR="0" wp14:anchorId="0FC40CAB" wp14:editId="6F26A7A7">
                  <wp:extent cx="914479" cy="312447"/>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185">
                            <a:extLst>
                              <a:ext uri="{28A0092B-C50C-407E-A947-70E740481C1C}">
                                <a14:useLocalDpi xmlns:a14="http://schemas.microsoft.com/office/drawing/2010/main" val="0"/>
                              </a:ext>
                            </a:extLst>
                          </a:blip>
                          <a:stretch>
                            <a:fillRect/>
                          </a:stretch>
                        </pic:blipFill>
                        <pic:spPr>
                          <a:xfrm>
                            <a:off x="0" y="0"/>
                            <a:ext cx="914479" cy="312447"/>
                          </a:xfrm>
                          <a:prstGeom prst="rect">
                            <a:avLst/>
                          </a:prstGeom>
                        </pic:spPr>
                      </pic:pic>
                    </a:graphicData>
                  </a:graphic>
                </wp:inline>
              </w:drawing>
            </w:r>
          </w:p>
        </w:tc>
        <w:tc>
          <w:tcPr>
            <w:tcW w:w="6289" w:type="dxa"/>
          </w:tcPr>
          <w:p w14:paraId="107F3555" w14:textId="4C77F4A9" w:rsidR="0064555A" w:rsidRPr="0064555A" w:rsidRDefault="0064555A" w:rsidP="0064555A">
            <w:pPr>
              <w:spacing w:before="120"/>
            </w:pPr>
            <w:r w:rsidRPr="0064555A">
              <w:t xml:space="preserve">Shortened name returns all instances (in names and within </w:t>
            </w:r>
            <w:r w:rsidR="00F4152B">
              <w:t>requests</w:t>
            </w:r>
            <w:r w:rsidRPr="0064555A">
              <w:t>) of these three letters.</w:t>
            </w:r>
          </w:p>
          <w:p w14:paraId="7B2DBED7" w14:textId="30F1E145" w:rsidR="0064555A" w:rsidRPr="0064555A" w:rsidRDefault="0064555A" w:rsidP="0064555A">
            <w:pPr>
              <w:spacing w:before="120" w:after="240"/>
            </w:pPr>
            <w:r w:rsidRPr="0064555A">
              <w:t xml:space="preserve">Same rule for search of numbers.  All instances of three, four, or more numbers in </w:t>
            </w:r>
            <w:r w:rsidR="00F4152B">
              <w:t>requests</w:t>
            </w:r>
            <w:r w:rsidRPr="0064555A">
              <w:t xml:space="preserve">, cases, identification, phones, faxes, addresses, dates, and times. </w:t>
            </w:r>
          </w:p>
        </w:tc>
      </w:tr>
      <w:tr w:rsidR="0064555A" w:rsidRPr="0064555A" w14:paraId="7981F957" w14:textId="77777777" w:rsidTr="0064555A">
        <w:trPr>
          <w:divId w:val="1453354881"/>
        </w:trPr>
        <w:tc>
          <w:tcPr>
            <w:tcW w:w="1890" w:type="dxa"/>
          </w:tcPr>
          <w:p w14:paraId="6C0C70CA" w14:textId="77777777" w:rsidR="0064555A" w:rsidRPr="0064555A" w:rsidRDefault="0064555A" w:rsidP="0064555A">
            <w:pPr>
              <w:spacing w:before="120"/>
              <w:ind w:right="264"/>
            </w:pPr>
            <w:r w:rsidRPr="0064555A">
              <w:rPr>
                <w:noProof/>
              </w:rPr>
              <w:drawing>
                <wp:inline distT="0" distB="0" distL="0" distR="0" wp14:anchorId="38FA9FF7" wp14:editId="01D78899">
                  <wp:extent cx="952583" cy="358171"/>
                  <wp:effectExtent l="0" t="0" r="0" b="381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
                          <pic:cNvPicPr/>
                        </pic:nvPicPr>
                        <pic:blipFill>
                          <a:blip r:embed="rId186">
                            <a:extLst>
                              <a:ext uri="{28A0092B-C50C-407E-A947-70E740481C1C}">
                                <a14:useLocalDpi xmlns:a14="http://schemas.microsoft.com/office/drawing/2010/main" val="0"/>
                              </a:ext>
                            </a:extLst>
                          </a:blip>
                          <a:stretch>
                            <a:fillRect/>
                          </a:stretch>
                        </pic:blipFill>
                        <pic:spPr>
                          <a:xfrm>
                            <a:off x="0" y="0"/>
                            <a:ext cx="952583" cy="358171"/>
                          </a:xfrm>
                          <a:prstGeom prst="rect">
                            <a:avLst/>
                          </a:prstGeom>
                        </pic:spPr>
                      </pic:pic>
                    </a:graphicData>
                  </a:graphic>
                </wp:inline>
              </w:drawing>
            </w:r>
          </w:p>
        </w:tc>
        <w:tc>
          <w:tcPr>
            <w:tcW w:w="6289" w:type="dxa"/>
          </w:tcPr>
          <w:p w14:paraId="344FEE9E" w14:textId="77777777" w:rsidR="0064555A" w:rsidRPr="0064555A" w:rsidRDefault="0064555A" w:rsidP="0064555A">
            <w:pPr>
              <w:spacing w:before="120"/>
            </w:pPr>
            <w:r w:rsidRPr="0064555A">
              <w:t xml:space="preserve">Use the </w:t>
            </w:r>
            <w:r w:rsidRPr="0064555A">
              <w:rPr>
                <w:b/>
              </w:rPr>
              <w:t>*</w:t>
            </w:r>
            <w:r w:rsidRPr="0064555A">
              <w:t xml:space="preserve"> to search for one or two characters or numbers. In the example, for all numbers including the digits </w:t>
            </w:r>
            <w:r w:rsidRPr="0064555A">
              <w:rPr>
                <w:i/>
              </w:rPr>
              <w:t>46</w:t>
            </w:r>
            <w:r w:rsidRPr="0064555A">
              <w:t>.</w:t>
            </w:r>
          </w:p>
        </w:tc>
      </w:tr>
    </w:tbl>
    <w:p w14:paraId="0A476590" w14:textId="77777777" w:rsidR="0064555A" w:rsidRPr="0064555A" w:rsidRDefault="0064555A" w:rsidP="0064555A">
      <w:pPr>
        <w:divId w:val="1453354881"/>
      </w:pPr>
    </w:p>
    <w:p w14:paraId="700FE89A" w14:textId="77777777" w:rsidR="0064555A" w:rsidRPr="0064555A" w:rsidRDefault="0064555A" w:rsidP="00AD3C41">
      <w:pPr>
        <w:numPr>
          <w:ilvl w:val="0"/>
          <w:numId w:val="70"/>
        </w:numPr>
        <w:spacing w:after="240"/>
        <w:divId w:val="1453354881"/>
      </w:pPr>
      <w:r w:rsidRPr="0064555A">
        <w:t xml:space="preserve">To start searching, click </w:t>
      </w:r>
      <w:r w:rsidRPr="0064555A">
        <w:rPr>
          <w:b/>
        </w:rPr>
        <w:t>Enter</w:t>
      </w:r>
      <w:r w:rsidRPr="0064555A">
        <w:t xml:space="preserve"> or the magnifying glass icon. The </w:t>
      </w:r>
      <w:r w:rsidRPr="0064555A">
        <w:rPr>
          <w:b/>
          <w:i/>
        </w:rPr>
        <w:t>Search</w:t>
      </w:r>
      <w:r w:rsidRPr="0064555A">
        <w:t xml:space="preserve"> module page opens with the Results.</w:t>
      </w:r>
    </w:p>
    <w:p w14:paraId="2D5B4AFE" w14:textId="77777777" w:rsidR="0064555A" w:rsidRPr="0064555A" w:rsidRDefault="0064555A" w:rsidP="0064555A">
      <w:pPr>
        <w:ind w:left="720"/>
        <w:divId w:val="1453354881"/>
      </w:pPr>
      <w:r w:rsidRPr="0064555A">
        <w:t xml:space="preserve">For a look at the results page, see the </w:t>
      </w:r>
      <w:r w:rsidRPr="0064555A">
        <w:rPr>
          <w:b/>
        </w:rPr>
        <w:t>Search Results</w:t>
      </w:r>
      <w:r w:rsidRPr="0064555A">
        <w:t xml:space="preserve"> section below. </w:t>
      </w:r>
    </w:p>
    <w:p w14:paraId="2258AD3F" w14:textId="77777777" w:rsidR="0064555A" w:rsidRPr="0064555A" w:rsidRDefault="0064555A" w:rsidP="002273F9">
      <w:pPr>
        <w:pStyle w:val="Heading2"/>
        <w:divId w:val="1453354881"/>
      </w:pPr>
      <w:bookmarkStart w:id="225" w:name="_Toc457391219"/>
      <w:bookmarkStart w:id="226" w:name="_Toc457584031"/>
      <w:r w:rsidRPr="0064555A">
        <w:t>Search Module</w:t>
      </w:r>
      <w:bookmarkEnd w:id="225"/>
      <w:bookmarkEnd w:id="226"/>
    </w:p>
    <w:p w14:paraId="3EFAFB7D" w14:textId="77777777" w:rsidR="0064555A" w:rsidRPr="0064555A" w:rsidRDefault="0064555A" w:rsidP="0064555A">
      <w:pPr>
        <w:divId w:val="1453354881"/>
      </w:pPr>
      <w:r w:rsidRPr="0064555A">
        <w:t xml:space="preserve">The </w:t>
      </w:r>
      <w:r w:rsidRPr="0064555A">
        <w:rPr>
          <w:b/>
        </w:rPr>
        <w:t>Search</w:t>
      </w:r>
      <w:r w:rsidRPr="0064555A">
        <w:t xml:space="preserve"> module initiates a </w:t>
      </w:r>
      <w:r w:rsidRPr="0064555A">
        <w:rPr>
          <w:i/>
        </w:rPr>
        <w:t>pre-defined</w:t>
      </w:r>
      <w:r w:rsidRPr="0064555A">
        <w:t xml:space="preserve"> search.  When you click the </w:t>
      </w:r>
      <w:r w:rsidRPr="0064555A">
        <w:rPr>
          <w:b/>
          <w:i/>
        </w:rPr>
        <w:t>Search</w:t>
      </w:r>
      <w:r w:rsidRPr="0064555A">
        <w:t xml:space="preserve"> tab in the Navigation frame, it automatically lists </w:t>
      </w:r>
      <w:r w:rsidRPr="0064555A">
        <w:rPr>
          <w:i/>
        </w:rPr>
        <w:t>all</w:t>
      </w:r>
      <w:r w:rsidRPr="0064555A">
        <w:t xml:space="preserve"> available, searchable data in the repository.</w:t>
      </w:r>
    </w:p>
    <w:p w14:paraId="3D8ECDB1" w14:textId="77777777" w:rsidR="0064555A" w:rsidRPr="0064555A" w:rsidRDefault="0064555A" w:rsidP="0064555A">
      <w:pPr>
        <w:numPr>
          <w:ilvl w:val="0"/>
          <w:numId w:val="75"/>
        </w:numPr>
        <w:spacing w:after="360"/>
        <w:divId w:val="1453354881"/>
      </w:pPr>
      <w:r w:rsidRPr="0064555A">
        <w:t xml:space="preserve">Click </w:t>
      </w:r>
      <w:r w:rsidRPr="0064555A">
        <w:rPr>
          <w:b/>
        </w:rPr>
        <w:t>Search</w:t>
      </w:r>
      <w:r w:rsidRPr="0064555A">
        <w:t xml:space="preserve"> from the </w:t>
      </w:r>
      <w:r w:rsidRPr="0064555A">
        <w:rPr>
          <w:b/>
          <w:i/>
        </w:rPr>
        <w:t>Navigation</w:t>
      </w:r>
      <w:r w:rsidRPr="0064555A">
        <w:t xml:space="preserve"> frame to open the module.</w:t>
      </w:r>
    </w:p>
    <w:p w14:paraId="2A75CCA1" w14:textId="79F22798" w:rsidR="0064555A" w:rsidRDefault="002B38DF" w:rsidP="002B38DF">
      <w:pPr>
        <w:spacing w:after="240"/>
        <w:jc w:val="center"/>
        <w:divId w:val="1453354881"/>
      </w:pPr>
      <w:r>
        <w:rPr>
          <w:noProof/>
        </w:rPr>
        <w:drawing>
          <wp:inline distT="0" distB="0" distL="0" distR="0" wp14:anchorId="0693DF31" wp14:editId="2E2AF745">
            <wp:extent cx="5943600" cy="2647315"/>
            <wp:effectExtent l="0" t="0" r="0" b="63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
                    <pic:cNvPicPr/>
                  </pic:nvPicPr>
                  <pic:blipFill>
                    <a:blip r:embed="rId187">
                      <a:extLst>
                        <a:ext uri="{28A0092B-C50C-407E-A947-70E740481C1C}">
                          <a14:useLocalDpi xmlns:a14="http://schemas.microsoft.com/office/drawing/2010/main" val="0"/>
                        </a:ext>
                      </a:extLst>
                    </a:blip>
                    <a:stretch>
                      <a:fillRect/>
                    </a:stretch>
                  </pic:blipFill>
                  <pic:spPr>
                    <a:xfrm>
                      <a:off x="0" y="0"/>
                      <a:ext cx="5943600" cy="2647315"/>
                    </a:xfrm>
                    <a:prstGeom prst="rect">
                      <a:avLst/>
                    </a:prstGeom>
                  </pic:spPr>
                </pic:pic>
              </a:graphicData>
            </a:graphic>
          </wp:inline>
        </w:drawing>
      </w:r>
    </w:p>
    <w:p w14:paraId="59E5F0EC" w14:textId="4D46C553" w:rsidR="002B38DF" w:rsidRPr="0064555A" w:rsidRDefault="002B38DF" w:rsidP="002B38DF">
      <w:pPr>
        <w:spacing w:after="240"/>
        <w:ind w:left="3240"/>
        <w:divId w:val="1453354881"/>
      </w:pPr>
      <w:r>
        <w:rPr>
          <w:noProof/>
        </w:rPr>
        <w:drawing>
          <wp:inline distT="0" distB="0" distL="0" distR="0" wp14:anchorId="2F0CD3E0" wp14:editId="683B14D6">
            <wp:extent cx="3044952" cy="804672"/>
            <wp:effectExtent l="0" t="0" r="317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
                    <pic:cNvPicPr/>
                  </pic:nvPicPr>
                  <pic:blipFill>
                    <a:blip r:embed="rId188">
                      <a:extLst>
                        <a:ext uri="{28A0092B-C50C-407E-A947-70E740481C1C}">
                          <a14:useLocalDpi xmlns:a14="http://schemas.microsoft.com/office/drawing/2010/main" val="0"/>
                        </a:ext>
                      </a:extLst>
                    </a:blip>
                    <a:stretch>
                      <a:fillRect/>
                    </a:stretch>
                  </pic:blipFill>
                  <pic:spPr>
                    <a:xfrm>
                      <a:off x="0" y="0"/>
                      <a:ext cx="3044952" cy="804672"/>
                    </a:xfrm>
                    <a:prstGeom prst="rect">
                      <a:avLst/>
                    </a:prstGeom>
                  </pic:spPr>
                </pic:pic>
              </a:graphicData>
            </a:graphic>
          </wp:inline>
        </w:drawing>
      </w:r>
    </w:p>
    <w:p w14:paraId="0438015A" w14:textId="77777777" w:rsidR="0064555A" w:rsidRPr="0064555A" w:rsidRDefault="0064555A" w:rsidP="0064555A">
      <w:pPr>
        <w:spacing w:after="360"/>
        <w:ind w:left="1714"/>
        <w:divId w:val="1453354881"/>
      </w:pPr>
      <w:r w:rsidRPr="0064555A">
        <w:rPr>
          <w:noProof/>
          <w:color w:val="00CC99"/>
        </w:rPr>
        <mc:AlternateContent>
          <mc:Choice Requires="wps">
            <w:drawing>
              <wp:anchor distT="0" distB="0" distL="114300" distR="114300" simplePos="0" relativeHeight="251698176" behindDoc="0" locked="0" layoutInCell="1" allowOverlap="1" wp14:anchorId="65C74491" wp14:editId="289E661D">
                <wp:simplePos x="0" y="0"/>
                <wp:positionH relativeFrom="column">
                  <wp:posOffset>807720</wp:posOffset>
                </wp:positionH>
                <wp:positionV relativeFrom="paragraph">
                  <wp:posOffset>106680</wp:posOffset>
                </wp:positionV>
                <wp:extent cx="236220" cy="228600"/>
                <wp:effectExtent l="0" t="0" r="0" b="0"/>
                <wp:wrapNone/>
                <wp:docPr id="386" name="Explosion 1 386"/>
                <wp:cNvGraphicFramePr/>
                <a:graphic xmlns:a="http://schemas.openxmlformats.org/drawingml/2006/main">
                  <a:graphicData uri="http://schemas.microsoft.com/office/word/2010/wordprocessingShape">
                    <wps:wsp>
                      <wps:cNvSpPr/>
                      <wps:spPr>
                        <a:xfrm>
                          <a:off x="0" y="0"/>
                          <a:ext cx="236220" cy="228600"/>
                        </a:xfrm>
                        <a:prstGeom prst="irregularSeal1">
                          <a:avLst/>
                        </a:prstGeom>
                        <a:solidFill>
                          <a:srgbClr val="009999"/>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w:pict>
              <v:shape w14:anchorId="45DA65E7" id="Explosion 1 386" o:spid="_x0000_s1026" type="#_x0000_t71" style="position:absolute;margin-left:63.6pt;margin-top:8.4pt;width:18.6pt;height:18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" fillcolor="#099" stroked="f" strokeweight="1pt"/>
            </w:pict>
          </mc:Fallback>
        </mc:AlternateContent>
      </w:r>
      <w:r w:rsidRPr="0064555A">
        <w:rPr>
          <w:noProof/>
        </w:rPr>
        <mc:AlternateContent>
          <mc:Choice Requires="wps">
            <w:drawing>
              <wp:inline distT="0" distB="0" distL="0" distR="0" wp14:anchorId="5FC02E8A" wp14:editId="6AC65353">
                <wp:extent cx="3832860" cy="548640"/>
                <wp:effectExtent l="0" t="0" r="0" b="3810"/>
                <wp:docPr id="387" name="Text Box 387"/>
                <wp:cNvGraphicFramePr/>
                <a:graphic xmlns:a="http://schemas.openxmlformats.org/drawingml/2006/main">
                  <a:graphicData uri="http://schemas.microsoft.com/office/word/2010/wordprocessingShape">
                    <wps:wsp>
                      <wps:cNvSpPr txBox="1"/>
                      <wps:spPr>
                        <a:xfrm>
                          <a:off x="0" y="0"/>
                          <a:ext cx="3832860" cy="548640"/>
                        </a:xfrm>
                        <a:prstGeom prst="rect">
                          <a:avLst/>
                        </a:prstGeom>
                        <a:noFill/>
                        <a:ln w="6350">
                          <a:noFill/>
                        </a:ln>
                        <a:effectLst/>
                      </wps:spPr>
                      <wps:txbx>
                        <w:txbxContent>
                          <w:p w14:paraId="720A2C2F" w14:textId="77777777" w:rsidR="003864C8" w:rsidRPr="00A00EFE" w:rsidRDefault="003864C8" w:rsidP="0064555A">
                            <w:pPr>
                              <w:keepNext/>
                              <w:pBdr>
                                <w:bottom w:val="single" w:sz="6" w:space="8" w:color="009999"/>
                              </w:pBdr>
                              <w:rPr>
                                <w:rFonts w:ascii="Arial" w:hAnsi="Arial" w:cs="Arial"/>
                                <w:sz w:val="20"/>
                                <w:szCs w:val="20"/>
                              </w:rPr>
                            </w:pPr>
                            <w:r>
                              <w:rPr>
                                <w:rFonts w:ascii="Arial" w:hAnsi="Arial" w:cs="Arial"/>
                                <w:sz w:val="20"/>
                                <w:szCs w:val="20"/>
                              </w:rPr>
                              <w:t xml:space="preserve">The results you see are collected only from </w:t>
                            </w:r>
                            <w:r w:rsidRPr="00AD419B">
                              <w:rPr>
                                <w:rFonts w:ascii="Arial" w:hAnsi="Arial" w:cs="Arial"/>
                                <w:sz w:val="20"/>
                                <w:szCs w:val="20"/>
                              </w:rPr>
                              <w:t xml:space="preserve">those organizations with which </w:t>
                            </w:r>
                            <w:r>
                              <w:rPr>
                                <w:rFonts w:ascii="Arial" w:hAnsi="Arial" w:cs="Arial"/>
                                <w:sz w:val="20"/>
                                <w:szCs w:val="20"/>
                              </w:rPr>
                              <w:t xml:space="preserve">you </w:t>
                            </w:r>
                            <w:r w:rsidRPr="00AD419B">
                              <w:rPr>
                                <w:rFonts w:ascii="Arial" w:hAnsi="Arial" w:cs="Arial"/>
                                <w:sz w:val="20"/>
                                <w:szCs w:val="20"/>
                              </w:rPr>
                              <w:t>are authorized to work.</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a:graphicData>
                </a:graphic>
              </wp:inline>
            </w:drawing>
          </mc:Choice>
          <mc:Fallback>
            <w:pict>
              <v:shape w14:anchorId="5FC02E8A" id="Text Box 387" o:spid="_x0000_s1051" type="#_x0000_t202" style="width:301.8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" filled="f" stroked="f" strokeweight=".5pt">
                <v:textbox inset=",7.2pt,,0">
                  <w:txbxContent>
                    <w:p w14:paraId="720A2C2F" w14:textId="77777777" w:rsidR="003864C8" w:rsidRPr="00A00EFE" w:rsidRDefault="003864C8" w:rsidP="0064555A">
                      <w:pPr>
                        <w:keepNext/>
                        <w:pBdr>
                          <w:bottom w:val="single" w:sz="6" w:space="8" w:color="009999"/>
                        </w:pBdr>
                        <w:rPr>
                          <w:rFonts w:ascii="Arial" w:hAnsi="Arial" w:cs="Arial"/>
                          <w:sz w:val="20"/>
                          <w:szCs w:val="20"/>
                        </w:rPr>
                      </w:pPr>
                      <w:r>
                        <w:rPr>
                          <w:rFonts w:ascii="Arial" w:hAnsi="Arial" w:cs="Arial"/>
                          <w:sz w:val="20"/>
                          <w:szCs w:val="20"/>
                        </w:rPr>
                        <w:t xml:space="preserve">The results you see are collected only from </w:t>
                      </w:r>
                      <w:r w:rsidRPr="00AD419B">
                        <w:rPr>
                          <w:rFonts w:ascii="Arial" w:hAnsi="Arial" w:cs="Arial"/>
                          <w:sz w:val="20"/>
                          <w:szCs w:val="20"/>
                        </w:rPr>
                        <w:t xml:space="preserve">those organizations with which </w:t>
                      </w:r>
                      <w:r>
                        <w:rPr>
                          <w:rFonts w:ascii="Arial" w:hAnsi="Arial" w:cs="Arial"/>
                          <w:sz w:val="20"/>
                          <w:szCs w:val="20"/>
                        </w:rPr>
                        <w:t xml:space="preserve">you </w:t>
                      </w:r>
                      <w:r w:rsidRPr="00AD419B">
                        <w:rPr>
                          <w:rFonts w:ascii="Arial" w:hAnsi="Arial" w:cs="Arial"/>
                          <w:sz w:val="20"/>
                          <w:szCs w:val="20"/>
                        </w:rPr>
                        <w:t>are authorized to work.</w:t>
                      </w:r>
                    </w:p>
                  </w:txbxContent>
                </v:textbox>
                <w10:anchorlock/>
              </v:shape>
            </w:pict>
          </mc:Fallback>
        </mc:AlternateContent>
      </w:r>
    </w:p>
    <w:p w14:paraId="73988A65" w14:textId="77777777" w:rsidR="0064555A" w:rsidRPr="0064555A" w:rsidRDefault="0064555A" w:rsidP="0064555A">
      <w:pPr>
        <w:divId w:val="1453354881"/>
      </w:pPr>
      <w:r w:rsidRPr="0064555A">
        <w:t xml:space="preserve">For a look at the results page, see the </w:t>
      </w:r>
      <w:r w:rsidRPr="0064555A">
        <w:rPr>
          <w:b/>
        </w:rPr>
        <w:t>Search Results</w:t>
      </w:r>
      <w:r w:rsidRPr="0064555A">
        <w:t xml:space="preserve"> section below. </w:t>
      </w:r>
    </w:p>
    <w:p w14:paraId="3E024771" w14:textId="77777777" w:rsidR="0064555A" w:rsidRPr="0064555A" w:rsidRDefault="0064555A" w:rsidP="002273F9">
      <w:pPr>
        <w:pStyle w:val="Heading2"/>
        <w:divId w:val="1453354881"/>
      </w:pPr>
      <w:bookmarkStart w:id="227" w:name="_Toc457391220"/>
      <w:bookmarkStart w:id="228" w:name="_Toc457584032"/>
      <w:r w:rsidRPr="0064555A">
        <w:t>Client and Requester</w:t>
      </w:r>
      <w:bookmarkEnd w:id="227"/>
      <w:bookmarkEnd w:id="228"/>
    </w:p>
    <w:p w14:paraId="787B928A" w14:textId="463DE522" w:rsidR="0064555A" w:rsidRPr="0064555A" w:rsidRDefault="006C4955" w:rsidP="0064555A">
      <w:pPr>
        <w:spacing w:after="240"/>
        <w:divId w:val="1453354881"/>
      </w:pPr>
      <w:r>
        <w:t>Requests</w:t>
      </w:r>
      <w:r w:rsidRPr="0064555A">
        <w:t xml:space="preserve"> </w:t>
      </w:r>
      <w:r w:rsidR="0064555A" w:rsidRPr="0064555A">
        <w:t xml:space="preserve">require client and requester.  Employees with broad permissions—that is, having access to most or </w:t>
      </w:r>
      <w:r w:rsidR="00045C6D" w:rsidRPr="0064555A">
        <w:t>all</w:t>
      </w:r>
      <w:r w:rsidR="0064555A" w:rsidRPr="0064555A">
        <w:t xml:space="preserve"> the CMR database—can use a special search to locate and upload these associations.</w:t>
      </w:r>
    </w:p>
    <w:p w14:paraId="37B1A5D4" w14:textId="77777777" w:rsidR="0064555A" w:rsidRPr="0064555A" w:rsidRDefault="0064555A" w:rsidP="0064555A">
      <w:pPr>
        <w:spacing w:after="360"/>
        <w:ind w:left="1890"/>
        <w:divId w:val="1453354881"/>
      </w:pPr>
      <w:r w:rsidRPr="0064555A">
        <w:rPr>
          <w:noProof/>
          <w:color w:val="00CC99"/>
        </w:rPr>
        <mc:AlternateContent>
          <mc:Choice Requires="wps">
            <w:drawing>
              <wp:anchor distT="0" distB="0" distL="114300" distR="114300" simplePos="0" relativeHeight="251697152" behindDoc="0" locked="0" layoutInCell="1" allowOverlap="1" wp14:anchorId="55778645" wp14:editId="6566ED4A">
                <wp:simplePos x="0" y="0"/>
                <wp:positionH relativeFrom="column">
                  <wp:posOffset>816864</wp:posOffset>
                </wp:positionH>
                <wp:positionV relativeFrom="paragraph">
                  <wp:posOffset>80772</wp:posOffset>
                </wp:positionV>
                <wp:extent cx="236220" cy="228600"/>
                <wp:effectExtent l="0" t="0" r="0" b="0"/>
                <wp:wrapNone/>
                <wp:docPr id="388" name="Explosion 1 388"/>
                <wp:cNvGraphicFramePr/>
                <a:graphic xmlns:a="http://schemas.openxmlformats.org/drawingml/2006/main">
                  <a:graphicData uri="http://schemas.microsoft.com/office/word/2010/wordprocessingShape">
                    <wps:wsp>
                      <wps:cNvSpPr/>
                      <wps:spPr>
                        <a:xfrm>
                          <a:off x="0" y="0"/>
                          <a:ext cx="236220" cy="228600"/>
                        </a:xfrm>
                        <a:prstGeom prst="irregularSeal1">
                          <a:avLst/>
                        </a:prstGeom>
                        <a:solidFill>
                          <a:srgbClr val="009999"/>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w:pict>
              <v:shape w14:anchorId="19008F1F" id="Explosion 1 388" o:spid="_x0000_s1026" type="#_x0000_t71" style="position:absolute;margin-left:64.3pt;margin-top:6.35pt;width:18.6pt;height:18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" fillcolor="#099" stroked="f" strokeweight="1pt"/>
            </w:pict>
          </mc:Fallback>
        </mc:AlternateContent>
      </w:r>
      <w:r w:rsidRPr="0064555A">
        <w:rPr>
          <w:noProof/>
        </w:rPr>
        <mc:AlternateContent>
          <mc:Choice Requires="wps">
            <w:drawing>
              <wp:inline distT="0" distB="0" distL="0" distR="0" wp14:anchorId="38AA2320" wp14:editId="72124409">
                <wp:extent cx="4599432" cy="548640"/>
                <wp:effectExtent l="0" t="0" r="0" b="3810"/>
                <wp:docPr id="389" name="Text Box 389"/>
                <wp:cNvGraphicFramePr/>
                <a:graphic xmlns:a="http://schemas.openxmlformats.org/drawingml/2006/main">
                  <a:graphicData uri="http://schemas.microsoft.com/office/word/2010/wordprocessingShape">
                    <wps:wsp>
                      <wps:cNvSpPr txBox="1"/>
                      <wps:spPr>
                        <a:xfrm>
                          <a:off x="0" y="0"/>
                          <a:ext cx="4599432" cy="548640"/>
                        </a:xfrm>
                        <a:prstGeom prst="rect">
                          <a:avLst/>
                        </a:prstGeom>
                        <a:noFill/>
                        <a:ln w="6350">
                          <a:noFill/>
                        </a:ln>
                        <a:effectLst/>
                      </wps:spPr>
                      <wps:txbx>
                        <w:txbxContent>
                          <w:p w14:paraId="49D9335E" w14:textId="77777777" w:rsidR="003864C8" w:rsidRPr="00A00EFE" w:rsidRDefault="003864C8" w:rsidP="0064555A">
                            <w:pPr>
                              <w:keepNext/>
                              <w:pBdr>
                                <w:bottom w:val="single" w:sz="6" w:space="8" w:color="009999"/>
                              </w:pBdr>
                              <w:ind w:left="90"/>
                              <w:rPr>
                                <w:rFonts w:ascii="Arial" w:hAnsi="Arial" w:cs="Arial"/>
                                <w:sz w:val="20"/>
                                <w:szCs w:val="20"/>
                              </w:rPr>
                            </w:pPr>
                            <w:r w:rsidRPr="00AD419B">
                              <w:rPr>
                                <w:rFonts w:ascii="Arial" w:hAnsi="Arial" w:cs="Arial"/>
                                <w:sz w:val="20"/>
                                <w:szCs w:val="20"/>
                              </w:rPr>
                              <w:t>Employees with limited permissions see a pre-defined search results list of those organizations with which they are authorized to work.</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a:graphicData>
                </a:graphic>
              </wp:inline>
            </w:drawing>
          </mc:Choice>
          <mc:Fallback>
            <w:pict>
              <v:shape w14:anchorId="38AA2320" id="Text Box 389" o:spid="_x0000_s1052" type="#_x0000_t202" style="width:362.1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" filled="f" stroked="f" strokeweight=".5pt">
                <v:textbox inset=",7.2pt,,0">
                  <w:txbxContent>
                    <w:p w14:paraId="49D9335E" w14:textId="77777777" w:rsidR="003864C8" w:rsidRPr="00A00EFE" w:rsidRDefault="003864C8" w:rsidP="0064555A">
                      <w:pPr>
                        <w:keepNext/>
                        <w:pBdr>
                          <w:bottom w:val="single" w:sz="6" w:space="8" w:color="009999"/>
                        </w:pBdr>
                        <w:ind w:left="90"/>
                        <w:rPr>
                          <w:rFonts w:ascii="Arial" w:hAnsi="Arial" w:cs="Arial"/>
                          <w:sz w:val="20"/>
                          <w:szCs w:val="20"/>
                        </w:rPr>
                      </w:pPr>
                      <w:r w:rsidRPr="00AD419B">
                        <w:rPr>
                          <w:rFonts w:ascii="Arial" w:hAnsi="Arial" w:cs="Arial"/>
                          <w:sz w:val="20"/>
                          <w:szCs w:val="20"/>
                        </w:rPr>
                        <w:t>Employees with limited permissions see a pre-defined search results list of those organizations with which they are authorized to work.</w:t>
                      </w:r>
                    </w:p>
                  </w:txbxContent>
                </v:textbox>
                <w10:anchorlock/>
              </v:shape>
            </w:pict>
          </mc:Fallback>
        </mc:AlternateContent>
      </w:r>
    </w:p>
    <w:p w14:paraId="35338CDC" w14:textId="41CBA596" w:rsidR="0064555A" w:rsidRPr="0064555A" w:rsidRDefault="0064555A" w:rsidP="0064555A">
      <w:pPr>
        <w:divId w:val="1453354881"/>
      </w:pPr>
      <w:r w:rsidRPr="0064555A">
        <w:t xml:space="preserve">This search initiates from the </w:t>
      </w:r>
      <w:r w:rsidRPr="0064555A">
        <w:rPr>
          <w:b/>
          <w:i/>
        </w:rPr>
        <w:t>Details</w:t>
      </w:r>
      <w:r w:rsidRPr="0064555A">
        <w:t xml:space="preserve"> section (</w:t>
      </w:r>
      <w:r w:rsidRPr="0064555A">
        <w:rPr>
          <w:b/>
          <w:i/>
        </w:rPr>
        <w:t>Client</w:t>
      </w:r>
      <w:r w:rsidRPr="0064555A">
        <w:t xml:space="preserve"> or </w:t>
      </w:r>
      <w:r w:rsidRPr="0064555A">
        <w:rPr>
          <w:b/>
          <w:i/>
        </w:rPr>
        <w:t>Requester</w:t>
      </w:r>
      <w:r w:rsidRPr="0064555A">
        <w:t xml:space="preserve">) of the </w:t>
      </w:r>
      <w:r w:rsidR="00B920B3">
        <w:t>request</w:t>
      </w:r>
      <w:r w:rsidRPr="0064555A">
        <w:t xml:space="preserve">.  </w:t>
      </w:r>
    </w:p>
    <w:p w14:paraId="15AF9B68" w14:textId="77777777" w:rsidR="0064555A" w:rsidRPr="0064555A" w:rsidRDefault="0064555A" w:rsidP="0064555A">
      <w:pPr>
        <w:spacing w:after="360"/>
        <w:divId w:val="1453354881"/>
      </w:pPr>
      <w:r w:rsidRPr="0064555A">
        <w:rPr>
          <w:noProof/>
        </w:rPr>
        <w:drawing>
          <wp:inline distT="0" distB="0" distL="0" distR="0" wp14:anchorId="41C8FD10" wp14:editId="56A128F3">
            <wp:extent cx="5943600" cy="269049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
                    <pic:cNvPicPr/>
                  </pic:nvPicPr>
                  <pic:blipFill>
                    <a:blip r:embed="rId189">
                      <a:extLst>
                        <a:ext uri="{28A0092B-C50C-407E-A947-70E740481C1C}">
                          <a14:useLocalDpi xmlns:a14="http://schemas.microsoft.com/office/drawing/2010/main" val="0"/>
                        </a:ext>
                      </a:extLst>
                    </a:blip>
                    <a:stretch>
                      <a:fillRect/>
                    </a:stretch>
                  </pic:blipFill>
                  <pic:spPr>
                    <a:xfrm>
                      <a:off x="0" y="0"/>
                      <a:ext cx="5943600" cy="2690495"/>
                    </a:xfrm>
                    <a:prstGeom prst="rect">
                      <a:avLst/>
                    </a:prstGeom>
                  </pic:spPr>
                </pic:pic>
              </a:graphicData>
            </a:graphic>
          </wp:inline>
        </w:drawing>
      </w:r>
    </w:p>
    <w:p w14:paraId="0CE9A333" w14:textId="77777777" w:rsidR="0064555A" w:rsidRPr="0064555A" w:rsidRDefault="0064555A" w:rsidP="0064555A">
      <w:pPr>
        <w:divId w:val="1453354881"/>
      </w:pPr>
      <w:r w:rsidRPr="0064555A">
        <w:t xml:space="preserve">The standard rules apply when defining the search: the request must contain at least three characters. </w:t>
      </w:r>
    </w:p>
    <w:p w14:paraId="7A269AC3" w14:textId="77777777" w:rsidR="0064555A" w:rsidRPr="0064555A" w:rsidRDefault="0064555A" w:rsidP="0064555A">
      <w:pPr>
        <w:divId w:val="1453354881"/>
      </w:pPr>
      <w:r w:rsidRPr="0064555A">
        <w:t xml:space="preserve">If multiple results return, click to select the correct item from the list and click </w:t>
      </w:r>
      <w:r w:rsidRPr="0064555A">
        <w:rPr>
          <w:b/>
        </w:rPr>
        <w:t>Add</w:t>
      </w:r>
      <w:r w:rsidRPr="0064555A">
        <w:t>.</w:t>
      </w:r>
    </w:p>
    <w:p w14:paraId="360C36BB" w14:textId="77777777" w:rsidR="0064555A" w:rsidRPr="0064555A" w:rsidRDefault="0064555A" w:rsidP="002273F9">
      <w:pPr>
        <w:pStyle w:val="Heading2"/>
        <w:divId w:val="1453354881"/>
      </w:pPr>
      <w:bookmarkStart w:id="229" w:name="_Toc457391221"/>
      <w:bookmarkStart w:id="230" w:name="_Toc457584033"/>
      <w:r w:rsidRPr="0064555A">
        <w:t>Search Results</w:t>
      </w:r>
      <w:bookmarkEnd w:id="229"/>
      <w:bookmarkEnd w:id="230"/>
    </w:p>
    <w:p w14:paraId="0D9C8292" w14:textId="77777777" w:rsidR="0064555A" w:rsidRPr="0064555A" w:rsidRDefault="0064555A" w:rsidP="0064555A">
      <w:pPr>
        <w:keepNext/>
        <w:spacing w:after="240"/>
        <w:divId w:val="1453354881"/>
      </w:pPr>
      <w:r w:rsidRPr="0064555A">
        <w:t xml:space="preserve">The options for reviewing search results are similar, regardless of how the search initiates. </w:t>
      </w:r>
    </w:p>
    <w:p w14:paraId="4849DE53" w14:textId="5DDD0055" w:rsidR="0064555A" w:rsidRPr="0064555A" w:rsidRDefault="00C74AA6" w:rsidP="0064555A">
      <w:pPr>
        <w:divId w:val="1453354881"/>
      </w:pPr>
      <w:r>
        <w:rPr>
          <w:noProof/>
        </w:rPr>
        <w:drawing>
          <wp:inline distT="0" distB="0" distL="0" distR="0" wp14:anchorId="0262B345" wp14:editId="6161A362">
            <wp:extent cx="5943600" cy="307403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
                    <pic:cNvPicPr/>
                  </pic:nvPicPr>
                  <pic:blipFill>
                    <a:blip r:embed="rId190">
                      <a:extLst>
                        <a:ext uri="{28A0092B-C50C-407E-A947-70E740481C1C}">
                          <a14:useLocalDpi xmlns:a14="http://schemas.microsoft.com/office/drawing/2010/main" val="0"/>
                        </a:ext>
                      </a:extLst>
                    </a:blip>
                    <a:stretch>
                      <a:fillRect/>
                    </a:stretch>
                  </pic:blipFill>
                  <pic:spPr>
                    <a:xfrm>
                      <a:off x="0" y="0"/>
                      <a:ext cx="5943600" cy="3074035"/>
                    </a:xfrm>
                    <a:prstGeom prst="rect">
                      <a:avLst/>
                    </a:prstGeom>
                  </pic:spPr>
                </pic:pic>
              </a:graphicData>
            </a:graphic>
          </wp:inline>
        </w:drawing>
      </w:r>
    </w:p>
    <w:p w14:paraId="54E2F456" w14:textId="77777777" w:rsidR="0064555A" w:rsidRPr="0064555A" w:rsidRDefault="0064555A" w:rsidP="0064555A">
      <w:pPr>
        <w:keepNext/>
        <w:spacing w:after="240"/>
        <w:divId w:val="1453354881"/>
      </w:pPr>
      <w:r w:rsidRPr="0064555A">
        <w:t xml:space="preserve">The results organize in the following columns.  </w:t>
      </w:r>
    </w:p>
    <w:p w14:paraId="21C46D72" w14:textId="1BD64B21" w:rsidR="0064555A" w:rsidRPr="0064555A" w:rsidRDefault="00183915" w:rsidP="0064555A">
      <w:pPr>
        <w:spacing w:after="360"/>
        <w:ind w:left="90"/>
        <w:divId w:val="1453354881"/>
      </w:pPr>
      <w:r>
        <w:rPr>
          <w:noProof/>
        </w:rPr>
        <w:drawing>
          <wp:inline distT="0" distB="0" distL="0" distR="0" wp14:anchorId="070D01D7" wp14:editId="5F9F7C82">
            <wp:extent cx="5014395" cy="792549"/>
            <wp:effectExtent l="0" t="0" r="0" b="762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
                    <pic:cNvPicPr/>
                  </pic:nvPicPr>
                  <pic:blipFill>
                    <a:blip r:embed="rId191">
                      <a:extLst>
                        <a:ext uri="{28A0092B-C50C-407E-A947-70E740481C1C}">
                          <a14:useLocalDpi xmlns:a14="http://schemas.microsoft.com/office/drawing/2010/main" val="0"/>
                        </a:ext>
                      </a:extLst>
                    </a:blip>
                    <a:stretch>
                      <a:fillRect/>
                    </a:stretch>
                  </pic:blipFill>
                  <pic:spPr>
                    <a:xfrm>
                      <a:off x="0" y="0"/>
                      <a:ext cx="5014395" cy="792549"/>
                    </a:xfrm>
                    <a:prstGeom prst="rect">
                      <a:avLst/>
                    </a:prstGeom>
                  </pic:spPr>
                </pic:pic>
              </a:graphicData>
            </a:graphic>
          </wp:inline>
        </w:drawing>
      </w:r>
    </w:p>
    <w:p w14:paraId="07A77EF7" w14:textId="179CA3FC" w:rsidR="0064555A" w:rsidRPr="0064555A" w:rsidRDefault="00183915" w:rsidP="00183915">
      <w:pPr>
        <w:spacing w:after="480"/>
        <w:ind w:left="1170"/>
        <w:divId w:val="1453354881"/>
      </w:pPr>
      <w:r>
        <w:rPr>
          <w:noProof/>
        </w:rPr>
        <w:drawing>
          <wp:inline distT="0" distB="0" distL="0" distR="0" wp14:anchorId="6F4BB391" wp14:editId="387D7E99">
            <wp:extent cx="5479255" cy="792549"/>
            <wp:effectExtent l="0" t="0" r="7620" b="762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
                    <pic:cNvPicPr/>
                  </pic:nvPicPr>
                  <pic:blipFill>
                    <a:blip r:embed="rId192">
                      <a:extLst>
                        <a:ext uri="{28A0092B-C50C-407E-A947-70E740481C1C}">
                          <a14:useLocalDpi xmlns:a14="http://schemas.microsoft.com/office/drawing/2010/main" val="0"/>
                        </a:ext>
                      </a:extLst>
                    </a:blip>
                    <a:stretch>
                      <a:fillRect/>
                    </a:stretch>
                  </pic:blipFill>
                  <pic:spPr>
                    <a:xfrm>
                      <a:off x="0" y="0"/>
                      <a:ext cx="5479255" cy="792549"/>
                    </a:xfrm>
                    <a:prstGeom prst="rect">
                      <a:avLst/>
                    </a:prstGeom>
                  </pic:spPr>
                </pic:pic>
              </a:graphicData>
            </a:graphic>
          </wp:inline>
        </w:drawing>
      </w:r>
    </w:p>
    <w:p w14:paraId="3FBE8752" w14:textId="439E2B40" w:rsidR="0064555A" w:rsidRPr="0064555A" w:rsidRDefault="0064555A" w:rsidP="0064555A">
      <w:pPr>
        <w:divId w:val="1453354881"/>
      </w:pPr>
      <w:r w:rsidRPr="0064555A">
        <w:t xml:space="preserve">Not all search results return </w:t>
      </w:r>
      <w:r w:rsidR="00045C6D" w:rsidRPr="0064555A">
        <w:t>these</w:t>
      </w:r>
      <w:r w:rsidRPr="0064555A">
        <w:t xml:space="preserve"> identifiers.</w:t>
      </w:r>
    </w:p>
    <w:p w14:paraId="0B5A3A78" w14:textId="77777777" w:rsidR="0064555A" w:rsidRPr="0064555A" w:rsidRDefault="0064555A" w:rsidP="002273F9">
      <w:pPr>
        <w:pStyle w:val="Heading3"/>
        <w:divId w:val="1453354881"/>
      </w:pPr>
      <w:bookmarkStart w:id="231" w:name="_Toc457391222"/>
      <w:bookmarkStart w:id="232" w:name="_Toc457584034"/>
      <w:r w:rsidRPr="0064555A">
        <w:t>Filter the list</w:t>
      </w:r>
      <w:bookmarkEnd w:id="231"/>
      <w:bookmarkEnd w:id="232"/>
    </w:p>
    <w:p w14:paraId="1F81D3BB" w14:textId="77777777" w:rsidR="0064555A" w:rsidRPr="0064555A" w:rsidRDefault="0064555A" w:rsidP="0064555A">
      <w:pPr>
        <w:spacing w:after="240"/>
        <w:divId w:val="1453354881"/>
      </w:pPr>
      <w:r w:rsidRPr="0064555A">
        <w:t xml:space="preserve">Along with the search results, a set of corresponding </w:t>
      </w:r>
      <w:r w:rsidRPr="0064555A">
        <w:rPr>
          <w:b/>
          <w:i/>
        </w:rPr>
        <w:t>facets</w:t>
      </w:r>
      <w:r w:rsidRPr="0064555A">
        <w:t xml:space="preserve"> displays in the </w:t>
      </w:r>
      <w:r w:rsidRPr="0064555A">
        <w:rPr>
          <w:b/>
          <w:i/>
        </w:rPr>
        <w:t>Browse</w:t>
      </w:r>
      <w:r w:rsidRPr="0064555A">
        <w:t xml:space="preserve"> frame. </w:t>
      </w:r>
    </w:p>
    <w:p w14:paraId="52A46102" w14:textId="4523C790" w:rsidR="0064555A" w:rsidRPr="0064555A" w:rsidRDefault="00121571" w:rsidP="0064555A">
      <w:pPr>
        <w:spacing w:after="360"/>
        <w:ind w:left="810"/>
        <w:divId w:val="1453354881"/>
      </w:pPr>
      <w:r>
        <w:rPr>
          <w:noProof/>
        </w:rPr>
        <w:drawing>
          <wp:inline distT="0" distB="0" distL="0" distR="0" wp14:anchorId="08ABCAFD" wp14:editId="3B0DC7F2">
            <wp:extent cx="4270248" cy="3438144"/>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
                    <pic:cNvPicPr/>
                  </pic:nvPicPr>
                  <pic:blipFill>
                    <a:blip r:embed="rId193">
                      <a:extLst>
                        <a:ext uri="{28A0092B-C50C-407E-A947-70E740481C1C}">
                          <a14:useLocalDpi xmlns:a14="http://schemas.microsoft.com/office/drawing/2010/main" val="0"/>
                        </a:ext>
                      </a:extLst>
                    </a:blip>
                    <a:stretch>
                      <a:fillRect/>
                    </a:stretch>
                  </pic:blipFill>
                  <pic:spPr>
                    <a:xfrm>
                      <a:off x="0" y="0"/>
                      <a:ext cx="4270248" cy="3438144"/>
                    </a:xfrm>
                    <a:prstGeom prst="rect">
                      <a:avLst/>
                    </a:prstGeom>
                  </pic:spPr>
                </pic:pic>
              </a:graphicData>
            </a:graphic>
          </wp:inline>
        </w:drawing>
      </w:r>
    </w:p>
    <w:p w14:paraId="072A6CC9" w14:textId="77777777" w:rsidR="0064555A" w:rsidRPr="0064555A" w:rsidRDefault="0064555A" w:rsidP="0064555A">
      <w:pPr>
        <w:divId w:val="1453354881"/>
      </w:pPr>
      <w:r w:rsidRPr="0064555A">
        <w:t>Facets are like filters. Use one or more facets to narrow the number of results that display. The facets you see vary by the search results and by the previous filter. Each facet shows the number of results that correspond to that filter.</w:t>
      </w:r>
    </w:p>
    <w:p w14:paraId="019C1372" w14:textId="77777777" w:rsidR="0064555A" w:rsidRPr="0064555A" w:rsidRDefault="0064555A" w:rsidP="0064555A">
      <w:pPr>
        <w:numPr>
          <w:ilvl w:val="1"/>
          <w:numId w:val="69"/>
        </w:numPr>
        <w:tabs>
          <w:tab w:val="num" w:pos="1260"/>
        </w:tabs>
        <w:spacing w:after="240"/>
        <w:ind w:left="810"/>
        <w:divId w:val="1453354881"/>
      </w:pPr>
      <w:r w:rsidRPr="0064555A">
        <w:t xml:space="preserve">Select or clear the facet check box(s) to create a filter. </w:t>
      </w:r>
    </w:p>
    <w:p w14:paraId="5BA2A746" w14:textId="77777777" w:rsidR="0064555A" w:rsidRPr="0064555A" w:rsidRDefault="0064555A" w:rsidP="0064555A">
      <w:pPr>
        <w:divId w:val="1453354881"/>
      </w:pPr>
      <w:r w:rsidRPr="0064555A">
        <w:t>The list of results will adjust as facets are added or removed.</w:t>
      </w:r>
    </w:p>
    <w:p w14:paraId="09F7FE61" w14:textId="77777777" w:rsidR="0064555A" w:rsidRPr="0064555A" w:rsidRDefault="0064555A" w:rsidP="002273F9">
      <w:pPr>
        <w:pStyle w:val="Heading3"/>
        <w:divId w:val="1453354881"/>
      </w:pPr>
      <w:bookmarkStart w:id="233" w:name="_Toc457391223"/>
      <w:bookmarkStart w:id="234" w:name="_Toc457584035"/>
      <w:r w:rsidRPr="0064555A">
        <w:t>Find specific results</w:t>
      </w:r>
      <w:bookmarkEnd w:id="233"/>
      <w:bookmarkEnd w:id="234"/>
    </w:p>
    <w:p w14:paraId="09E674EE" w14:textId="77777777" w:rsidR="0064555A" w:rsidRPr="0064555A" w:rsidRDefault="0064555A" w:rsidP="0064555A">
      <w:pPr>
        <w:spacing w:after="360"/>
        <w:divId w:val="1453354881"/>
      </w:pPr>
      <w:r w:rsidRPr="0064555A">
        <w:t xml:space="preserve">When a set of multiple results returns, you can conduct a </w:t>
      </w:r>
      <w:r w:rsidRPr="0064555A">
        <w:rPr>
          <w:i/>
        </w:rPr>
        <w:t>search</w:t>
      </w:r>
      <w:r w:rsidRPr="0064555A">
        <w:t xml:space="preserve"> of the </w:t>
      </w:r>
      <w:r w:rsidRPr="0064555A">
        <w:rPr>
          <w:i/>
        </w:rPr>
        <w:t>search results</w:t>
      </w:r>
      <w:r w:rsidRPr="0064555A">
        <w:t>.</w:t>
      </w:r>
    </w:p>
    <w:p w14:paraId="69208FF2" w14:textId="77777777" w:rsidR="0064555A" w:rsidRPr="0064555A" w:rsidRDefault="0064555A" w:rsidP="0064555A">
      <w:pPr>
        <w:spacing w:after="360"/>
        <w:ind w:left="990"/>
        <w:divId w:val="1453354881"/>
      </w:pPr>
      <w:r w:rsidRPr="0064555A">
        <w:rPr>
          <w:noProof/>
        </w:rPr>
        <w:drawing>
          <wp:inline distT="0" distB="0" distL="0" distR="0" wp14:anchorId="2455C0A6" wp14:editId="19C2E441">
            <wp:extent cx="4343400" cy="2496312"/>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
                    <pic:cNvPicPr/>
                  </pic:nvPicPr>
                  <pic:blipFill>
                    <a:blip r:embed="rId194">
                      <a:extLst>
                        <a:ext uri="{28A0092B-C50C-407E-A947-70E740481C1C}">
                          <a14:useLocalDpi xmlns:a14="http://schemas.microsoft.com/office/drawing/2010/main" val="0"/>
                        </a:ext>
                      </a:extLst>
                    </a:blip>
                    <a:stretch>
                      <a:fillRect/>
                    </a:stretch>
                  </pic:blipFill>
                  <pic:spPr>
                    <a:xfrm>
                      <a:off x="0" y="0"/>
                      <a:ext cx="4343400" cy="2496312"/>
                    </a:xfrm>
                    <a:prstGeom prst="rect">
                      <a:avLst/>
                    </a:prstGeom>
                  </pic:spPr>
                </pic:pic>
              </a:graphicData>
            </a:graphic>
          </wp:inline>
        </w:drawing>
      </w:r>
    </w:p>
    <w:p w14:paraId="213F2DAD" w14:textId="77777777" w:rsidR="0064555A" w:rsidRPr="0064555A" w:rsidRDefault="0064555A" w:rsidP="0064555A">
      <w:pPr>
        <w:numPr>
          <w:ilvl w:val="0"/>
          <w:numId w:val="74"/>
        </w:numPr>
        <w:spacing w:after="240"/>
        <w:divId w:val="1453354881"/>
      </w:pPr>
      <w:r w:rsidRPr="0064555A">
        <w:t>In the text box above the results, type criteria for the search.</w:t>
      </w:r>
    </w:p>
    <w:p w14:paraId="0FC81BDE" w14:textId="77777777" w:rsidR="0064555A" w:rsidRPr="0064555A" w:rsidRDefault="0064555A" w:rsidP="0064555A">
      <w:pPr>
        <w:spacing w:after="240"/>
        <w:ind w:left="990"/>
        <w:divId w:val="1453354881"/>
      </w:pPr>
      <w:r w:rsidRPr="0064555A">
        <w:t xml:space="preserve">As you type, the system may </w:t>
      </w:r>
      <w:r w:rsidRPr="0064555A">
        <w:rPr>
          <w:i/>
        </w:rPr>
        <w:t>predict</w:t>
      </w:r>
      <w:r w:rsidRPr="0064555A">
        <w:t xml:space="preserve"> your search in a list of matching results.</w:t>
      </w:r>
    </w:p>
    <w:p w14:paraId="0AE1DB35" w14:textId="77777777" w:rsidR="0064555A" w:rsidRPr="0064555A" w:rsidRDefault="0064555A" w:rsidP="0064555A">
      <w:pPr>
        <w:numPr>
          <w:ilvl w:val="1"/>
          <w:numId w:val="71"/>
        </w:numPr>
        <w:spacing w:after="240"/>
        <w:divId w:val="1453354881"/>
      </w:pPr>
      <w:r w:rsidRPr="0064555A">
        <w:t>If the predictive list contains the specific result you want, select the item from the drop-down list.</w:t>
      </w:r>
    </w:p>
    <w:p w14:paraId="15A345A4" w14:textId="77777777" w:rsidR="0064555A" w:rsidRPr="0064555A" w:rsidRDefault="0064555A" w:rsidP="0064555A">
      <w:pPr>
        <w:numPr>
          <w:ilvl w:val="1"/>
          <w:numId w:val="71"/>
        </w:numPr>
        <w:spacing w:after="240"/>
        <w:divId w:val="1453354881"/>
      </w:pPr>
      <w:r w:rsidRPr="0064555A">
        <w:t xml:space="preserve">If you want a broader group of results, click </w:t>
      </w:r>
      <w:r w:rsidRPr="0064555A">
        <w:rPr>
          <w:b/>
        </w:rPr>
        <w:t>Search</w:t>
      </w:r>
      <w:r w:rsidRPr="0064555A">
        <w:t>.</w:t>
      </w:r>
    </w:p>
    <w:p w14:paraId="33B35FB3" w14:textId="77777777" w:rsidR="0064555A" w:rsidRPr="0064555A" w:rsidRDefault="0064555A" w:rsidP="0064555A">
      <w:pPr>
        <w:ind w:left="360"/>
        <w:divId w:val="1453354881"/>
      </w:pPr>
      <w:r w:rsidRPr="0064555A">
        <w:t>The set of results will adjust to the list option you choose.</w:t>
      </w:r>
    </w:p>
    <w:p w14:paraId="036B1592" w14:textId="77777777" w:rsidR="0064555A" w:rsidRPr="0064555A" w:rsidRDefault="0064555A" w:rsidP="002273F9">
      <w:pPr>
        <w:pStyle w:val="Heading3"/>
        <w:divId w:val="1453354881"/>
      </w:pPr>
      <w:bookmarkStart w:id="235" w:name="_Toc457391224"/>
      <w:bookmarkStart w:id="236" w:name="_Toc457584036"/>
      <w:r w:rsidRPr="0064555A">
        <w:t>Re-order the list</w:t>
      </w:r>
      <w:bookmarkEnd w:id="235"/>
      <w:bookmarkEnd w:id="236"/>
    </w:p>
    <w:p w14:paraId="3E2736B7" w14:textId="77777777" w:rsidR="0064555A" w:rsidRPr="0064555A" w:rsidRDefault="0064555A" w:rsidP="0064555A">
      <w:pPr>
        <w:keepNext/>
        <w:divId w:val="1453354881"/>
      </w:pPr>
      <w:r w:rsidRPr="0064555A">
        <w:t xml:space="preserve">You can change the sequence in which the results list in the space.  The options are available in each column of data. </w:t>
      </w:r>
    </w:p>
    <w:p w14:paraId="016AD88F" w14:textId="77777777" w:rsidR="0064555A" w:rsidRPr="0064555A" w:rsidRDefault="0064555A" w:rsidP="002273F9">
      <w:pPr>
        <w:keepNext/>
        <w:numPr>
          <w:ilvl w:val="1"/>
          <w:numId w:val="76"/>
        </w:numPr>
        <w:spacing w:after="240"/>
        <w:divId w:val="1453354881"/>
      </w:pPr>
      <w:r w:rsidRPr="0064555A">
        <w:t xml:space="preserve">To sort the list of results, click the  </w:t>
      </w:r>
      <w:r w:rsidRPr="0064555A">
        <w:rPr>
          <w:noProof/>
        </w:rPr>
        <w:drawing>
          <wp:inline distT="0" distB="0" distL="0" distR="0" wp14:anchorId="24FB6BB2" wp14:editId="5C5F5B16">
            <wp:extent cx="152413" cy="99069"/>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
                    <pic:cNvPicPr/>
                  </pic:nvPicPr>
                  <pic:blipFill>
                    <a:blip r:embed="rId90">
                      <a:extLst>
                        <a:ext uri="{28A0092B-C50C-407E-A947-70E740481C1C}">
                          <a14:useLocalDpi xmlns:a14="http://schemas.microsoft.com/office/drawing/2010/main" val="0"/>
                        </a:ext>
                      </a:extLst>
                    </a:blip>
                    <a:stretch>
                      <a:fillRect/>
                    </a:stretch>
                  </pic:blipFill>
                  <pic:spPr>
                    <a:xfrm>
                      <a:off x="0" y="0"/>
                      <a:ext cx="152413" cy="99069"/>
                    </a:xfrm>
                    <a:prstGeom prst="rect">
                      <a:avLst/>
                    </a:prstGeom>
                  </pic:spPr>
                </pic:pic>
              </a:graphicData>
            </a:graphic>
          </wp:inline>
        </w:drawing>
      </w:r>
      <w:r w:rsidRPr="0064555A">
        <w:t xml:space="preserve">  </w:t>
      </w:r>
      <w:r w:rsidRPr="0064555A">
        <w:rPr>
          <w:b/>
        </w:rPr>
        <w:t>Disclosure</w:t>
      </w:r>
      <w:r w:rsidRPr="0064555A">
        <w:t xml:space="preserve"> (down arrow) button in a column heading. </w:t>
      </w:r>
    </w:p>
    <w:p w14:paraId="7B02A3C3" w14:textId="77777777" w:rsidR="0064555A" w:rsidRPr="0064555A" w:rsidRDefault="0064555A" w:rsidP="0064555A">
      <w:pPr>
        <w:spacing w:after="360"/>
        <w:ind w:left="1440"/>
        <w:divId w:val="1453354881"/>
      </w:pPr>
      <w:r w:rsidRPr="0064555A">
        <w:rPr>
          <w:noProof/>
        </w:rPr>
        <w:drawing>
          <wp:inline distT="0" distB="0" distL="0" distR="0" wp14:anchorId="51364983" wp14:editId="2AAEFD5C">
            <wp:extent cx="2267712" cy="1307592"/>
            <wp:effectExtent l="0" t="0" r="0" b="698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195">
                      <a:extLst>
                        <a:ext uri="{28A0092B-C50C-407E-A947-70E740481C1C}">
                          <a14:useLocalDpi xmlns:a14="http://schemas.microsoft.com/office/drawing/2010/main" val="0"/>
                        </a:ext>
                      </a:extLst>
                    </a:blip>
                    <a:stretch>
                      <a:fillRect/>
                    </a:stretch>
                  </pic:blipFill>
                  <pic:spPr>
                    <a:xfrm>
                      <a:off x="0" y="0"/>
                      <a:ext cx="2267712" cy="1307592"/>
                    </a:xfrm>
                    <a:prstGeom prst="rect">
                      <a:avLst/>
                    </a:prstGeom>
                  </pic:spPr>
                </pic:pic>
              </a:graphicData>
            </a:graphic>
          </wp:inline>
        </w:drawing>
      </w:r>
    </w:p>
    <w:p w14:paraId="2F516A6D" w14:textId="77777777" w:rsidR="0064555A" w:rsidRPr="0064555A" w:rsidRDefault="0064555A" w:rsidP="0064555A">
      <w:pPr>
        <w:numPr>
          <w:ilvl w:val="1"/>
          <w:numId w:val="76"/>
        </w:numPr>
        <w:spacing w:after="360"/>
        <w:contextualSpacing/>
        <w:divId w:val="1453354881"/>
      </w:pPr>
      <w:r w:rsidRPr="0064555A">
        <w:t xml:space="preserve">Sort the list in </w:t>
      </w:r>
      <w:r w:rsidRPr="0064555A">
        <w:rPr>
          <w:b/>
        </w:rPr>
        <w:t>Ascending</w:t>
      </w:r>
      <w:r w:rsidRPr="0064555A">
        <w:t xml:space="preserve"> order (A-Z, 1-x) or </w:t>
      </w:r>
      <w:r w:rsidRPr="0064555A">
        <w:rPr>
          <w:b/>
        </w:rPr>
        <w:t>Descending</w:t>
      </w:r>
      <w:r w:rsidRPr="0064555A">
        <w:t xml:space="preserve"> order (Z-A, x-1) of the selected column.</w:t>
      </w:r>
    </w:p>
    <w:p w14:paraId="616C9CE8" w14:textId="77777777" w:rsidR="0064555A" w:rsidRPr="0064555A" w:rsidRDefault="0064555A" w:rsidP="002273F9">
      <w:pPr>
        <w:pStyle w:val="Heading3"/>
        <w:divId w:val="1453354881"/>
      </w:pPr>
      <w:bookmarkStart w:id="237" w:name="_Toc457391225"/>
      <w:bookmarkStart w:id="238" w:name="_Toc457584037"/>
      <w:r w:rsidRPr="0064555A">
        <w:t>Hide a list column</w:t>
      </w:r>
      <w:bookmarkEnd w:id="237"/>
      <w:bookmarkEnd w:id="238"/>
    </w:p>
    <w:p w14:paraId="1ECC4ACC" w14:textId="77777777" w:rsidR="0064555A" w:rsidRPr="0064555A" w:rsidRDefault="0064555A" w:rsidP="002273F9">
      <w:pPr>
        <w:numPr>
          <w:ilvl w:val="1"/>
          <w:numId w:val="77"/>
        </w:numPr>
        <w:spacing w:after="240"/>
        <w:divId w:val="1453354881"/>
      </w:pPr>
      <w:r w:rsidRPr="0064555A">
        <w:t xml:space="preserve">To hide a column from display, click the  </w:t>
      </w:r>
      <w:r w:rsidRPr="0064555A">
        <w:rPr>
          <w:noProof/>
        </w:rPr>
        <w:drawing>
          <wp:inline distT="0" distB="0" distL="0" distR="0" wp14:anchorId="163A72F0" wp14:editId="5B5823B9">
            <wp:extent cx="152413" cy="99069"/>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
                    <pic:cNvPicPr/>
                  </pic:nvPicPr>
                  <pic:blipFill>
                    <a:blip r:embed="rId90">
                      <a:extLst>
                        <a:ext uri="{28A0092B-C50C-407E-A947-70E740481C1C}">
                          <a14:useLocalDpi xmlns:a14="http://schemas.microsoft.com/office/drawing/2010/main" val="0"/>
                        </a:ext>
                      </a:extLst>
                    </a:blip>
                    <a:stretch>
                      <a:fillRect/>
                    </a:stretch>
                  </pic:blipFill>
                  <pic:spPr>
                    <a:xfrm>
                      <a:off x="0" y="0"/>
                      <a:ext cx="152413" cy="99069"/>
                    </a:xfrm>
                    <a:prstGeom prst="rect">
                      <a:avLst/>
                    </a:prstGeom>
                  </pic:spPr>
                </pic:pic>
              </a:graphicData>
            </a:graphic>
          </wp:inline>
        </w:drawing>
      </w:r>
      <w:r w:rsidRPr="0064555A">
        <w:t xml:space="preserve">  </w:t>
      </w:r>
      <w:r w:rsidRPr="0064555A">
        <w:rPr>
          <w:b/>
        </w:rPr>
        <w:t>Disclosure</w:t>
      </w:r>
      <w:r w:rsidRPr="0064555A">
        <w:t xml:space="preserve"> (down arrow) button in a column heading. </w:t>
      </w:r>
    </w:p>
    <w:p w14:paraId="1E5E37C6" w14:textId="77777777" w:rsidR="0064555A" w:rsidRPr="0064555A" w:rsidRDefault="0064555A" w:rsidP="0064555A">
      <w:pPr>
        <w:spacing w:after="360"/>
        <w:ind w:left="1526"/>
        <w:divId w:val="1453354881"/>
      </w:pPr>
      <w:r w:rsidRPr="0064555A">
        <w:rPr>
          <w:noProof/>
        </w:rPr>
        <w:drawing>
          <wp:inline distT="0" distB="0" distL="0" distR="0" wp14:anchorId="5F5F556F" wp14:editId="675D6C5F">
            <wp:extent cx="2267712" cy="1307592"/>
            <wp:effectExtent l="0" t="0" r="0" b="698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195">
                      <a:extLst>
                        <a:ext uri="{28A0092B-C50C-407E-A947-70E740481C1C}">
                          <a14:useLocalDpi xmlns:a14="http://schemas.microsoft.com/office/drawing/2010/main" val="0"/>
                        </a:ext>
                      </a:extLst>
                    </a:blip>
                    <a:stretch>
                      <a:fillRect/>
                    </a:stretch>
                  </pic:blipFill>
                  <pic:spPr>
                    <a:xfrm>
                      <a:off x="0" y="0"/>
                      <a:ext cx="2267712" cy="1307592"/>
                    </a:xfrm>
                    <a:prstGeom prst="rect">
                      <a:avLst/>
                    </a:prstGeom>
                  </pic:spPr>
                </pic:pic>
              </a:graphicData>
            </a:graphic>
          </wp:inline>
        </w:drawing>
      </w:r>
    </w:p>
    <w:p w14:paraId="1F8E5B3B" w14:textId="77777777" w:rsidR="0064555A" w:rsidRPr="0064555A" w:rsidRDefault="0064555A" w:rsidP="0064555A">
      <w:pPr>
        <w:numPr>
          <w:ilvl w:val="1"/>
          <w:numId w:val="77"/>
        </w:numPr>
        <w:spacing w:after="360"/>
        <w:contextualSpacing/>
        <w:divId w:val="1453354881"/>
      </w:pPr>
      <w:r w:rsidRPr="0064555A">
        <w:t>Click</w:t>
      </w:r>
      <w:r w:rsidRPr="0064555A">
        <w:rPr>
          <w:b/>
        </w:rPr>
        <w:t xml:space="preserve"> Hide Column </w:t>
      </w:r>
      <w:r w:rsidRPr="0064555A">
        <w:t>to</w:t>
      </w:r>
      <w:r w:rsidRPr="0064555A">
        <w:rPr>
          <w:b/>
        </w:rPr>
        <w:t xml:space="preserve"> </w:t>
      </w:r>
      <w:r w:rsidRPr="0064555A">
        <w:t>remove it from view.</w:t>
      </w:r>
    </w:p>
    <w:p w14:paraId="334EB808" w14:textId="77777777" w:rsidR="0064555A" w:rsidRPr="0064555A" w:rsidRDefault="0064555A" w:rsidP="002273F9">
      <w:pPr>
        <w:pStyle w:val="Heading3"/>
        <w:divId w:val="1453354881"/>
      </w:pPr>
      <w:bookmarkStart w:id="239" w:name="_Toc457584038"/>
      <w:r w:rsidRPr="0064555A">
        <w:t>Adjust column width</w:t>
      </w:r>
      <w:bookmarkEnd w:id="239"/>
    </w:p>
    <w:p w14:paraId="6DF6DD53" w14:textId="77777777" w:rsidR="0064555A" w:rsidRPr="0064555A" w:rsidRDefault="0064555A" w:rsidP="0064555A">
      <w:pPr>
        <w:keepNext/>
        <w:divId w:val="1453354881"/>
      </w:pPr>
      <w:r w:rsidRPr="0064555A">
        <w:t>You can widen (or narrow) the size of any column in the results list.</w:t>
      </w:r>
    </w:p>
    <w:p w14:paraId="3295B1DD" w14:textId="3C9C3D2A" w:rsidR="0064555A" w:rsidRPr="0064555A" w:rsidRDefault="0064555A" w:rsidP="002273F9">
      <w:pPr>
        <w:keepNext/>
        <w:numPr>
          <w:ilvl w:val="0"/>
          <w:numId w:val="88"/>
        </w:numPr>
        <w:spacing w:after="240"/>
        <w:divId w:val="1453354881"/>
      </w:pPr>
      <w:r w:rsidRPr="0064555A">
        <w:t xml:space="preserve">In the header row at the top of the list, place the cursor on the column border.  The cursor will change to a double </w:t>
      </w:r>
      <w:r w:rsidR="00180980">
        <w:t>arrow</w:t>
      </w:r>
      <w:r w:rsidRPr="0064555A">
        <w:t>.</w:t>
      </w:r>
    </w:p>
    <w:p w14:paraId="33D536BD" w14:textId="77777777" w:rsidR="0064555A" w:rsidRPr="0064555A" w:rsidRDefault="0064555A" w:rsidP="0064555A">
      <w:pPr>
        <w:spacing w:after="360"/>
        <w:ind w:left="446"/>
        <w:divId w:val="1453354881"/>
      </w:pPr>
      <w:r w:rsidRPr="0064555A">
        <w:rPr>
          <w:noProof/>
        </w:rPr>
        <w:drawing>
          <wp:inline distT="0" distB="0" distL="0" distR="0" wp14:anchorId="06136BAE" wp14:editId="3216ACA8">
            <wp:extent cx="3154953" cy="2362405"/>
            <wp:effectExtent l="0" t="0" r="762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
                    <pic:cNvPicPr/>
                  </pic:nvPicPr>
                  <pic:blipFill>
                    <a:blip r:embed="rId196">
                      <a:extLst>
                        <a:ext uri="{28A0092B-C50C-407E-A947-70E740481C1C}">
                          <a14:useLocalDpi xmlns:a14="http://schemas.microsoft.com/office/drawing/2010/main" val="0"/>
                        </a:ext>
                      </a:extLst>
                    </a:blip>
                    <a:stretch>
                      <a:fillRect/>
                    </a:stretch>
                  </pic:blipFill>
                  <pic:spPr>
                    <a:xfrm>
                      <a:off x="0" y="0"/>
                      <a:ext cx="3154953" cy="2362405"/>
                    </a:xfrm>
                    <a:prstGeom prst="rect">
                      <a:avLst/>
                    </a:prstGeom>
                  </pic:spPr>
                </pic:pic>
              </a:graphicData>
            </a:graphic>
          </wp:inline>
        </w:drawing>
      </w:r>
    </w:p>
    <w:p w14:paraId="15A1C721" w14:textId="77777777" w:rsidR="0064555A" w:rsidRPr="0064555A" w:rsidRDefault="0064555A" w:rsidP="002273F9">
      <w:pPr>
        <w:numPr>
          <w:ilvl w:val="0"/>
          <w:numId w:val="88"/>
        </w:numPr>
        <w:contextualSpacing/>
        <w:divId w:val="1453354881"/>
      </w:pPr>
      <w:r w:rsidRPr="0064555A">
        <w:t>Drag the line to the right or left to adjust the width.</w:t>
      </w:r>
    </w:p>
    <w:p w14:paraId="7A6107FD" w14:textId="77777777" w:rsidR="0064555A" w:rsidRPr="0064555A" w:rsidRDefault="0064555A" w:rsidP="002273F9">
      <w:pPr>
        <w:pStyle w:val="Heading3"/>
        <w:divId w:val="1453354881"/>
      </w:pPr>
      <w:bookmarkStart w:id="240" w:name="_Toc457391227"/>
      <w:bookmarkStart w:id="241" w:name="_Toc457584039"/>
      <w:r w:rsidRPr="0064555A">
        <w:t>Adjust the list size</w:t>
      </w:r>
      <w:bookmarkEnd w:id="240"/>
      <w:bookmarkEnd w:id="241"/>
      <w:r w:rsidRPr="0064555A">
        <w:t xml:space="preserve"> </w:t>
      </w:r>
    </w:p>
    <w:p w14:paraId="777C6E4A" w14:textId="77777777" w:rsidR="0064555A" w:rsidRPr="0064555A" w:rsidRDefault="0064555A" w:rsidP="0064555A">
      <w:pPr>
        <w:spacing w:after="240"/>
        <w:divId w:val="1453354881"/>
      </w:pPr>
      <w:r w:rsidRPr="0064555A">
        <w:t xml:space="preserve">The default number of list items on each search results page is </w:t>
      </w:r>
      <w:r w:rsidRPr="0064555A">
        <w:rPr>
          <w:b/>
        </w:rPr>
        <w:t>10</w:t>
      </w:r>
      <w:r w:rsidRPr="0064555A">
        <w:t>.  If your preference is to scroll a list rather than move between pages, you can increase the number of list items that appear on the screen.  Likewise, you can show fewer items on each page.</w:t>
      </w:r>
    </w:p>
    <w:p w14:paraId="7BA016F9" w14:textId="77777777" w:rsidR="0064555A" w:rsidRPr="0064555A" w:rsidRDefault="0064555A" w:rsidP="002273F9">
      <w:pPr>
        <w:numPr>
          <w:ilvl w:val="0"/>
          <w:numId w:val="89"/>
        </w:numPr>
        <w:spacing w:after="360"/>
        <w:divId w:val="1453354881"/>
      </w:pPr>
      <w:r w:rsidRPr="0064555A">
        <w:t>To increase (or decrease) the number of results you want to see on each screen (page), scroll to the bottom of the results list.</w:t>
      </w:r>
    </w:p>
    <w:p w14:paraId="479E45AB" w14:textId="6582E2D6" w:rsidR="0064555A" w:rsidRPr="0064555A" w:rsidRDefault="0032069F" w:rsidP="0064555A">
      <w:pPr>
        <w:spacing w:after="360"/>
        <w:ind w:left="1440"/>
        <w:divId w:val="1453354881"/>
      </w:pPr>
      <w:r>
        <w:rPr>
          <w:noProof/>
        </w:rPr>
        <w:drawing>
          <wp:inline distT="0" distB="0" distL="0" distR="0" wp14:anchorId="508CA889" wp14:editId="3AC5A204">
            <wp:extent cx="2926080" cy="1618488"/>
            <wp:effectExtent l="0" t="0" r="762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
                    <pic:cNvPicPr/>
                  </pic:nvPicPr>
                  <pic:blipFill>
                    <a:blip r:embed="rId197">
                      <a:extLst>
                        <a:ext uri="{28A0092B-C50C-407E-A947-70E740481C1C}">
                          <a14:useLocalDpi xmlns:a14="http://schemas.microsoft.com/office/drawing/2010/main" val="0"/>
                        </a:ext>
                      </a:extLst>
                    </a:blip>
                    <a:stretch>
                      <a:fillRect/>
                    </a:stretch>
                  </pic:blipFill>
                  <pic:spPr>
                    <a:xfrm>
                      <a:off x="0" y="0"/>
                      <a:ext cx="2926080" cy="1618488"/>
                    </a:xfrm>
                    <a:prstGeom prst="rect">
                      <a:avLst/>
                    </a:prstGeom>
                  </pic:spPr>
                </pic:pic>
              </a:graphicData>
            </a:graphic>
          </wp:inline>
        </w:drawing>
      </w:r>
    </w:p>
    <w:p w14:paraId="1DE38AAA" w14:textId="05993B5C" w:rsidR="0064555A" w:rsidRPr="0064555A" w:rsidRDefault="0064555A" w:rsidP="0064555A">
      <w:pPr>
        <w:spacing w:after="240"/>
        <w:ind w:left="720"/>
        <w:divId w:val="1453354881"/>
      </w:pPr>
      <w:r w:rsidRPr="0064555A">
        <w:t>The default display setting for the results list is 10</w:t>
      </w:r>
      <w:r w:rsidR="0032069F">
        <w:t>0</w:t>
      </w:r>
      <w:r w:rsidRPr="0064555A">
        <w:t xml:space="preserve"> items per page. You can change the count to </w:t>
      </w:r>
      <w:r w:rsidRPr="0064555A">
        <w:rPr>
          <w:b/>
        </w:rPr>
        <w:t>50</w:t>
      </w:r>
      <w:r w:rsidR="0032069F">
        <w:rPr>
          <w:b/>
        </w:rPr>
        <w:t xml:space="preserve"> </w:t>
      </w:r>
      <w:r w:rsidR="0032069F" w:rsidRPr="00BA78CA">
        <w:t>or</w:t>
      </w:r>
      <w:r w:rsidR="0032069F">
        <w:rPr>
          <w:b/>
        </w:rPr>
        <w:t xml:space="preserve"> 150</w:t>
      </w:r>
      <w:r w:rsidRPr="0064555A">
        <w:t xml:space="preserve">. </w:t>
      </w:r>
    </w:p>
    <w:p w14:paraId="3D4B518F" w14:textId="77777777" w:rsidR="0064555A" w:rsidRPr="0064555A" w:rsidRDefault="0064555A" w:rsidP="002273F9">
      <w:pPr>
        <w:numPr>
          <w:ilvl w:val="0"/>
          <w:numId w:val="89"/>
        </w:numPr>
        <w:spacing w:after="360"/>
        <w:divId w:val="1453354881"/>
      </w:pPr>
      <w:r w:rsidRPr="0064555A">
        <w:t>Click to select a new count.  The selection drop-down closes and the list length adjusts to the new size.</w:t>
      </w:r>
      <w:r w:rsidRPr="0064555A">
        <w:rPr>
          <w:noProof/>
        </w:rPr>
        <w:t xml:space="preserve"> </w:t>
      </w:r>
    </w:p>
    <w:p w14:paraId="0D849E77" w14:textId="77777777" w:rsidR="0064555A" w:rsidRPr="0064555A" w:rsidRDefault="0064555A" w:rsidP="0064555A">
      <w:pPr>
        <w:ind w:left="1980"/>
        <w:divId w:val="1453354881"/>
      </w:pPr>
      <w:r w:rsidRPr="0064555A">
        <w:rPr>
          <w:noProof/>
        </w:rPr>
        <mc:AlternateContent>
          <mc:Choice Requires="wps">
            <w:drawing>
              <wp:anchor distT="0" distB="0" distL="114300" distR="114300" simplePos="0" relativeHeight="251699200" behindDoc="0" locked="0" layoutInCell="1" allowOverlap="1" wp14:anchorId="04D91AE6" wp14:editId="17E9A0C8">
                <wp:simplePos x="0" y="0"/>
                <wp:positionH relativeFrom="column">
                  <wp:posOffset>1013460</wp:posOffset>
                </wp:positionH>
                <wp:positionV relativeFrom="paragraph">
                  <wp:posOffset>68580</wp:posOffset>
                </wp:positionV>
                <wp:extent cx="236220" cy="228600"/>
                <wp:effectExtent l="0" t="0" r="0" b="0"/>
                <wp:wrapNone/>
                <wp:docPr id="390" name="Explosion 1 390"/>
                <wp:cNvGraphicFramePr/>
                <a:graphic xmlns:a="http://schemas.openxmlformats.org/drawingml/2006/main">
                  <a:graphicData uri="http://schemas.microsoft.com/office/word/2010/wordprocessingShape">
                    <wps:wsp>
                      <wps:cNvSpPr/>
                      <wps:spPr>
                        <a:xfrm>
                          <a:off x="0" y="0"/>
                          <a:ext cx="236220" cy="228600"/>
                        </a:xfrm>
                        <a:prstGeom prst="irregularSeal1">
                          <a:avLst/>
                        </a:prstGeom>
                        <a:solidFill>
                          <a:srgbClr val="00808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w:pict>
              <v:shape w14:anchorId="1288B5F4" id="Explosion 1 390" o:spid="_x0000_s1026" type="#_x0000_t71" style="position:absolute;margin-left:79.8pt;margin-top:5.4pt;width:18.6pt;height:18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" fillcolor="teal" stroked="f" strokeweight="1pt"/>
            </w:pict>
          </mc:Fallback>
        </mc:AlternateContent>
      </w:r>
      <w:r w:rsidRPr="0064555A">
        <w:rPr>
          <w:noProof/>
        </w:rPr>
        <mc:AlternateContent>
          <mc:Choice Requires="wps">
            <w:drawing>
              <wp:inline distT="0" distB="0" distL="0" distR="0" wp14:anchorId="78C9C71C" wp14:editId="6FE86EB0">
                <wp:extent cx="4785360" cy="534318"/>
                <wp:effectExtent l="0" t="0" r="0" b="0"/>
                <wp:docPr id="391" name="Text Box 391"/>
                <wp:cNvGraphicFramePr/>
                <a:graphic xmlns:a="http://schemas.openxmlformats.org/drawingml/2006/main">
                  <a:graphicData uri="http://schemas.microsoft.com/office/word/2010/wordprocessingShape">
                    <wps:wsp>
                      <wps:cNvSpPr txBox="1"/>
                      <wps:spPr>
                        <a:xfrm>
                          <a:off x="0" y="0"/>
                          <a:ext cx="4785360" cy="534318"/>
                        </a:xfrm>
                        <a:prstGeom prst="rect">
                          <a:avLst/>
                        </a:prstGeom>
                        <a:noFill/>
                        <a:ln w="6350">
                          <a:noFill/>
                        </a:ln>
                        <a:effectLst/>
                      </wps:spPr>
                      <wps:txbx>
                        <w:txbxContent>
                          <w:p w14:paraId="563B3E5E" w14:textId="77777777" w:rsidR="003864C8" w:rsidRPr="00A00EFE" w:rsidRDefault="003864C8" w:rsidP="0064555A">
                            <w:pPr>
                              <w:keepNext/>
                              <w:pBdr>
                                <w:bottom w:val="single" w:sz="6" w:space="8" w:color="009999"/>
                              </w:pBdr>
                              <w:ind w:left="90"/>
                              <w:rPr>
                                <w:rFonts w:ascii="Arial" w:hAnsi="Arial" w:cs="Arial"/>
                                <w:sz w:val="20"/>
                                <w:szCs w:val="20"/>
                              </w:rPr>
                            </w:pPr>
                            <w:r>
                              <w:rPr>
                                <w:rFonts w:ascii="Arial" w:hAnsi="Arial" w:cs="Arial"/>
                                <w:sz w:val="20"/>
                                <w:szCs w:val="20"/>
                              </w:rPr>
                              <w:t>The change to the list count is active only for the current session.  The count resets to the default when you leave the Search screen.</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a:graphicData>
                </a:graphic>
              </wp:inline>
            </w:drawing>
          </mc:Choice>
          <mc:Fallback>
            <w:pict>
              <v:shape w14:anchorId="78C9C71C" id="Text Box 391" o:spid="_x0000_s1053" type="#_x0000_t202" style="width:376.8pt;height:4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" filled="f" stroked="f" strokeweight=".5pt">
                <v:textbox inset=",7.2pt,,0">
                  <w:txbxContent>
                    <w:p w14:paraId="563B3E5E" w14:textId="77777777" w:rsidR="003864C8" w:rsidRPr="00A00EFE" w:rsidRDefault="003864C8" w:rsidP="0064555A">
                      <w:pPr>
                        <w:keepNext/>
                        <w:pBdr>
                          <w:bottom w:val="single" w:sz="6" w:space="8" w:color="009999"/>
                        </w:pBdr>
                        <w:ind w:left="90"/>
                        <w:rPr>
                          <w:rFonts w:ascii="Arial" w:hAnsi="Arial" w:cs="Arial"/>
                          <w:sz w:val="20"/>
                          <w:szCs w:val="20"/>
                        </w:rPr>
                      </w:pPr>
                      <w:r>
                        <w:rPr>
                          <w:rFonts w:ascii="Arial" w:hAnsi="Arial" w:cs="Arial"/>
                          <w:sz w:val="20"/>
                          <w:szCs w:val="20"/>
                        </w:rPr>
                        <w:t>The change to the list count is active only for the current session.  The count resets to the default when you leave the Search screen.</w:t>
                      </w:r>
                    </w:p>
                  </w:txbxContent>
                </v:textbox>
                <w10:anchorlock/>
              </v:shape>
            </w:pict>
          </mc:Fallback>
        </mc:AlternateContent>
      </w:r>
    </w:p>
    <w:p w14:paraId="33BFE198" w14:textId="77777777" w:rsidR="0064555A" w:rsidRPr="0064555A" w:rsidRDefault="0064555A" w:rsidP="002273F9">
      <w:pPr>
        <w:pStyle w:val="Heading3"/>
        <w:divId w:val="1453354881"/>
      </w:pPr>
      <w:bookmarkStart w:id="242" w:name="_Toc457391228"/>
      <w:bookmarkStart w:id="243" w:name="_Toc457584040"/>
      <w:r w:rsidRPr="0064555A">
        <w:t>Navigate the list pages</w:t>
      </w:r>
      <w:bookmarkEnd w:id="242"/>
      <w:bookmarkEnd w:id="243"/>
    </w:p>
    <w:p w14:paraId="633E5E0E" w14:textId="77777777" w:rsidR="0064555A" w:rsidRPr="0064555A" w:rsidRDefault="0064555A" w:rsidP="0064555A">
      <w:pPr>
        <w:keepNext/>
        <w:spacing w:after="360"/>
        <w:divId w:val="1453354881"/>
      </w:pPr>
      <w:r w:rsidRPr="0064555A">
        <w:t xml:space="preserve">To move between pages of results, use to </w:t>
      </w:r>
      <w:r w:rsidRPr="0064555A">
        <w:rPr>
          <w:b/>
          <w:i/>
          <w:noProof/>
        </w:rPr>
        <w:t xml:space="preserve">GoTo </w:t>
      </w:r>
      <w:r w:rsidRPr="0064555A">
        <w:rPr>
          <w:noProof/>
        </w:rPr>
        <w:t>a</w:t>
      </w:r>
      <w:r w:rsidRPr="0064555A">
        <w:t>rrows at the bottom of the list.</w:t>
      </w:r>
    </w:p>
    <w:p w14:paraId="6AAB371E" w14:textId="77777777" w:rsidR="0064555A" w:rsidRPr="0064555A" w:rsidRDefault="0064555A" w:rsidP="0064555A">
      <w:pPr>
        <w:spacing w:after="240"/>
        <w:ind w:left="994"/>
        <w:divId w:val="1453354881"/>
      </w:pPr>
      <w:r w:rsidRPr="0064555A">
        <w:rPr>
          <w:noProof/>
        </w:rPr>
        <w:drawing>
          <wp:inline distT="0" distB="0" distL="0" distR="0" wp14:anchorId="42EB36F8" wp14:editId="54A8AAA0">
            <wp:extent cx="3520440" cy="1197864"/>
            <wp:effectExtent l="0" t="0" r="381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198">
                      <a:extLst>
                        <a:ext uri="{28A0092B-C50C-407E-A947-70E740481C1C}">
                          <a14:useLocalDpi xmlns:a14="http://schemas.microsoft.com/office/drawing/2010/main" val="0"/>
                        </a:ext>
                      </a:extLst>
                    </a:blip>
                    <a:stretch>
                      <a:fillRect/>
                    </a:stretch>
                  </pic:blipFill>
                  <pic:spPr>
                    <a:xfrm>
                      <a:off x="0" y="0"/>
                      <a:ext cx="3520440" cy="1197864"/>
                    </a:xfrm>
                    <a:prstGeom prst="rect">
                      <a:avLst/>
                    </a:prstGeom>
                  </pic:spPr>
                </pic:pic>
              </a:graphicData>
            </a:graphic>
          </wp:inline>
        </w:drawing>
      </w:r>
    </w:p>
    <w:p w14:paraId="456E79A7" w14:textId="77777777" w:rsidR="0064555A" w:rsidRPr="0064555A" w:rsidRDefault="0064555A" w:rsidP="002273F9">
      <w:pPr>
        <w:numPr>
          <w:ilvl w:val="0"/>
          <w:numId w:val="90"/>
        </w:numPr>
        <w:divId w:val="1453354881"/>
      </w:pPr>
      <w:r w:rsidRPr="0064555A">
        <w:t xml:space="preserve">Right arrows move forward: Click  </w:t>
      </w:r>
      <w:r w:rsidRPr="0064555A">
        <w:sym w:font="Wingdings 3" w:char="F075"/>
      </w:r>
      <w:r w:rsidRPr="0064555A">
        <w:t xml:space="preserve">  to open the </w:t>
      </w:r>
      <w:r w:rsidRPr="0064555A">
        <w:rPr>
          <w:b/>
        </w:rPr>
        <w:t>next page</w:t>
      </w:r>
      <w:r w:rsidRPr="0064555A">
        <w:t xml:space="preserve">, </w:t>
      </w:r>
      <w:r w:rsidRPr="0064555A">
        <w:rPr>
          <w:noProof/>
        </w:rPr>
        <w:t xml:space="preserve">or  </w:t>
      </w:r>
      <w:r w:rsidRPr="0064555A">
        <w:rPr>
          <w:noProof/>
        </w:rPr>
        <w:sym w:font="Wingdings 3" w:char="F075"/>
      </w:r>
      <w:r w:rsidRPr="0064555A">
        <w:rPr>
          <w:noProof/>
        </w:rPr>
        <w:t xml:space="preserve">|  to </w:t>
      </w:r>
      <w:r w:rsidRPr="0064555A">
        <w:t xml:space="preserve">go to the </w:t>
      </w:r>
      <w:r w:rsidRPr="0064555A">
        <w:rPr>
          <w:b/>
        </w:rPr>
        <w:t>last page</w:t>
      </w:r>
      <w:r w:rsidRPr="0064555A">
        <w:t xml:space="preserve"> of the list.</w:t>
      </w:r>
    </w:p>
    <w:p w14:paraId="3A3DC9E5" w14:textId="77777777" w:rsidR="0064555A" w:rsidRPr="0064555A" w:rsidRDefault="0064555A" w:rsidP="002273F9">
      <w:pPr>
        <w:numPr>
          <w:ilvl w:val="0"/>
          <w:numId w:val="90"/>
        </w:numPr>
        <w:divId w:val="1453354881"/>
      </w:pPr>
      <w:r w:rsidRPr="0064555A">
        <w:t xml:space="preserve">Left arrows move backward: Click  </w:t>
      </w:r>
      <w:r w:rsidRPr="0064555A">
        <w:rPr>
          <w:b/>
          <w:bCs/>
        </w:rPr>
        <w:sym w:font="Wingdings 3" w:char="F074"/>
      </w:r>
      <w:r w:rsidRPr="0064555A">
        <w:t xml:space="preserve">  to open the </w:t>
      </w:r>
      <w:r w:rsidRPr="0064555A">
        <w:rPr>
          <w:b/>
        </w:rPr>
        <w:t>previous page</w:t>
      </w:r>
      <w:r w:rsidRPr="0064555A">
        <w:t xml:space="preserve">, or </w:t>
      </w:r>
      <w:r w:rsidRPr="0064555A">
        <w:rPr>
          <w:b/>
        </w:rPr>
        <w:t>|</w:t>
      </w:r>
      <w:r w:rsidRPr="0064555A">
        <w:rPr>
          <w:b/>
          <w:bCs/>
        </w:rPr>
        <w:sym w:font="Wingdings 3" w:char="F074"/>
      </w:r>
      <w:r w:rsidRPr="0064555A">
        <w:rPr>
          <w:b/>
          <w:bCs/>
        </w:rPr>
        <w:t xml:space="preserve"> </w:t>
      </w:r>
      <w:r w:rsidRPr="0064555A">
        <w:t xml:space="preserve"> or to return to the </w:t>
      </w:r>
      <w:r w:rsidRPr="0064555A">
        <w:rPr>
          <w:b/>
        </w:rPr>
        <w:t>first page</w:t>
      </w:r>
      <w:r w:rsidRPr="0064555A">
        <w:t xml:space="preserve"> of the list.</w:t>
      </w:r>
    </w:p>
    <w:p w14:paraId="6F7721F1" w14:textId="77777777" w:rsidR="0064555A" w:rsidRPr="0064555A" w:rsidRDefault="0064555A" w:rsidP="002273F9">
      <w:pPr>
        <w:pStyle w:val="Heading3"/>
        <w:divId w:val="1453354881"/>
      </w:pPr>
      <w:bookmarkStart w:id="244" w:name="_Toc457391229"/>
      <w:bookmarkStart w:id="245" w:name="_Toc457584041"/>
      <w:r w:rsidRPr="0064555A">
        <w:t>Export results</w:t>
      </w:r>
      <w:bookmarkEnd w:id="244"/>
      <w:bookmarkEnd w:id="245"/>
    </w:p>
    <w:p w14:paraId="485E0CE4" w14:textId="590D0CCA" w:rsidR="0064555A" w:rsidRPr="0064555A" w:rsidRDefault="0064555A" w:rsidP="0064555A">
      <w:pPr>
        <w:spacing w:after="360"/>
        <w:divId w:val="1453354881"/>
      </w:pPr>
      <w:r w:rsidRPr="0064555A">
        <w:t xml:space="preserve">You can export the search results list to a Microsoft Excel spreadsheet.  Once in a spreadsheet, you can use </w:t>
      </w:r>
      <w:r w:rsidR="003A57FF" w:rsidRPr="0064555A">
        <w:t>all</w:t>
      </w:r>
      <w:r w:rsidRPr="0064555A">
        <w:t xml:space="preserve"> the Excel tools to manipulate the content.</w:t>
      </w:r>
    </w:p>
    <w:p w14:paraId="5B2167DC" w14:textId="2AD8115E" w:rsidR="0064555A" w:rsidRPr="0064555A" w:rsidRDefault="003A57FF" w:rsidP="004F0810">
      <w:pPr>
        <w:spacing w:after="360"/>
        <w:ind w:left="450"/>
        <w:jc w:val="center"/>
        <w:divId w:val="1453354881"/>
      </w:pPr>
      <w:r>
        <w:rPr>
          <w:noProof/>
        </w:rPr>
        <w:drawing>
          <wp:inline distT="0" distB="0" distL="0" distR="0" wp14:anchorId="3E1EFB6C" wp14:editId="71FEFD94">
            <wp:extent cx="5074920" cy="2423160"/>
            <wp:effectExtent l="19050" t="19050" r="11430" b="1524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
                    <pic:cNvPicPr/>
                  </pic:nvPicPr>
                  <pic:blipFill>
                    <a:blip r:embed="rId199">
                      <a:extLst>
                        <a:ext uri="{28A0092B-C50C-407E-A947-70E740481C1C}">
                          <a14:useLocalDpi xmlns:a14="http://schemas.microsoft.com/office/drawing/2010/main" val="0"/>
                        </a:ext>
                      </a:extLst>
                    </a:blip>
                    <a:stretch>
                      <a:fillRect/>
                    </a:stretch>
                  </pic:blipFill>
                  <pic:spPr>
                    <a:xfrm>
                      <a:off x="0" y="0"/>
                      <a:ext cx="5074920" cy="2423160"/>
                    </a:xfrm>
                    <a:prstGeom prst="rect">
                      <a:avLst/>
                    </a:prstGeom>
                    <a:ln>
                      <a:solidFill>
                        <a:schemeClr val="tx1"/>
                      </a:solidFill>
                    </a:ln>
                  </pic:spPr>
                </pic:pic>
              </a:graphicData>
            </a:graphic>
          </wp:inline>
        </w:drawing>
      </w:r>
    </w:p>
    <w:p w14:paraId="2B9A4561" w14:textId="77777777" w:rsidR="0064555A" w:rsidRPr="0064555A" w:rsidRDefault="0064555A" w:rsidP="0064555A">
      <w:pPr>
        <w:numPr>
          <w:ilvl w:val="0"/>
          <w:numId w:val="72"/>
        </w:numPr>
        <w:contextualSpacing/>
        <w:divId w:val="1453354881"/>
      </w:pPr>
      <w:r w:rsidRPr="0064555A">
        <w:t xml:space="preserve">When you have created the set of results you want, click </w:t>
      </w:r>
      <w:r w:rsidRPr="0064555A">
        <w:rPr>
          <w:b/>
        </w:rPr>
        <w:t>Export</w:t>
      </w:r>
      <w:r w:rsidRPr="0064555A">
        <w:t>.</w:t>
      </w:r>
    </w:p>
    <w:p w14:paraId="586467A3" w14:textId="6286EB39" w:rsidR="0064555A" w:rsidRPr="0064555A" w:rsidRDefault="003568FE" w:rsidP="0064555A">
      <w:pPr>
        <w:ind w:left="360"/>
        <w:divId w:val="1453354881"/>
      </w:pPr>
      <w:r>
        <w:t>HDS</w:t>
      </w:r>
      <w:r w:rsidR="0064555A" w:rsidRPr="0064555A">
        <w:t xml:space="preserve"> exports the results to a comma separated values (CSV) file.</w:t>
      </w:r>
    </w:p>
    <w:p w14:paraId="1EE8CA68" w14:textId="77777777" w:rsidR="0064555A" w:rsidRPr="0064555A" w:rsidRDefault="0064555A" w:rsidP="0064555A">
      <w:pPr>
        <w:keepNext/>
        <w:spacing w:after="0"/>
        <w:ind w:left="450"/>
        <w:divId w:val="1453354881"/>
        <w:rPr>
          <w:b/>
          <w:color w:val="7F7F7F" w:themeColor="text1" w:themeTint="80"/>
        </w:rPr>
      </w:pPr>
      <w:r w:rsidRPr="0064555A">
        <w:rPr>
          <w:b/>
          <w:color w:val="7F7F7F" w:themeColor="text1" w:themeTint="80"/>
        </w:rPr>
        <w:t>File name</w:t>
      </w:r>
    </w:p>
    <w:p w14:paraId="63A9CABA" w14:textId="77777777" w:rsidR="0064555A" w:rsidRPr="0064555A" w:rsidRDefault="0064555A" w:rsidP="0064555A">
      <w:pPr>
        <w:spacing w:after="240"/>
        <w:ind w:left="446"/>
        <w:divId w:val="1453354881"/>
      </w:pPr>
      <w:r w:rsidRPr="0064555A">
        <w:t xml:space="preserve">The system assigns a generic name to the file, for example, </w:t>
      </w:r>
      <w:r w:rsidRPr="0064555A">
        <w:rPr>
          <w:i/>
        </w:rPr>
        <w:t>undefined</w:t>
      </w:r>
      <w:r w:rsidRPr="0064555A">
        <w:t xml:space="preserve"> and the date.</w:t>
      </w:r>
    </w:p>
    <w:p w14:paraId="03D31E56" w14:textId="77777777" w:rsidR="0064555A" w:rsidRPr="0064555A" w:rsidRDefault="0064555A" w:rsidP="0064555A">
      <w:pPr>
        <w:spacing w:after="360"/>
        <w:ind w:left="360"/>
        <w:divId w:val="1453354881"/>
      </w:pPr>
      <w:r w:rsidRPr="0064555A">
        <w:rPr>
          <w:noProof/>
        </w:rPr>
        <w:drawing>
          <wp:inline distT="0" distB="0" distL="0" distR="0" wp14:anchorId="668C74C9" wp14:editId="356942A0">
            <wp:extent cx="5943600" cy="3581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
                    <pic:cNvPicPr/>
                  </pic:nvPicPr>
                  <pic:blipFill>
                    <a:blip r:embed="rId200">
                      <a:extLst>
                        <a:ext uri="{28A0092B-C50C-407E-A947-70E740481C1C}">
                          <a14:useLocalDpi xmlns:a14="http://schemas.microsoft.com/office/drawing/2010/main" val="0"/>
                        </a:ext>
                      </a:extLst>
                    </a:blip>
                    <a:stretch>
                      <a:fillRect/>
                    </a:stretch>
                  </pic:blipFill>
                  <pic:spPr>
                    <a:xfrm>
                      <a:off x="0" y="0"/>
                      <a:ext cx="5943600" cy="358140"/>
                    </a:xfrm>
                    <a:prstGeom prst="rect">
                      <a:avLst/>
                    </a:prstGeom>
                  </pic:spPr>
                </pic:pic>
              </a:graphicData>
            </a:graphic>
          </wp:inline>
        </w:drawing>
      </w:r>
    </w:p>
    <w:p w14:paraId="553F77C6" w14:textId="77777777" w:rsidR="0064555A" w:rsidRPr="0064555A" w:rsidRDefault="0064555A" w:rsidP="0064555A">
      <w:pPr>
        <w:numPr>
          <w:ilvl w:val="0"/>
          <w:numId w:val="72"/>
        </w:numPr>
        <w:contextualSpacing/>
        <w:divId w:val="1453354881"/>
      </w:pPr>
      <w:r w:rsidRPr="0064555A">
        <w:t>When the prompt appears at the bottom of the screen, choose an option.</w:t>
      </w:r>
    </w:p>
    <w:p w14:paraId="7EE2B90C" w14:textId="77777777" w:rsidR="0064555A" w:rsidRPr="0064555A" w:rsidRDefault="0064555A" w:rsidP="0064555A">
      <w:pPr>
        <w:numPr>
          <w:ilvl w:val="1"/>
          <w:numId w:val="78"/>
        </w:numPr>
        <w:contextualSpacing/>
        <w:divId w:val="1453354881"/>
      </w:pPr>
      <w:r w:rsidRPr="0064555A">
        <w:t>Open the file</w:t>
      </w:r>
    </w:p>
    <w:p w14:paraId="5AE2048F" w14:textId="77777777" w:rsidR="0064555A" w:rsidRPr="0064555A" w:rsidRDefault="0064555A" w:rsidP="0064555A">
      <w:pPr>
        <w:numPr>
          <w:ilvl w:val="1"/>
          <w:numId w:val="78"/>
        </w:numPr>
        <w:contextualSpacing/>
        <w:divId w:val="1453354881"/>
      </w:pPr>
      <w:r w:rsidRPr="0064555A">
        <w:t xml:space="preserve">Save – Save and location, Save As and location, </w:t>
      </w:r>
      <w:r w:rsidRPr="0064555A">
        <w:rPr>
          <w:noProof/>
        </w:rPr>
        <w:t>Save</w:t>
      </w:r>
      <w:r w:rsidRPr="0064555A">
        <w:t xml:space="preserve"> and open.</w:t>
      </w:r>
    </w:p>
    <w:p w14:paraId="2BD5BDE3" w14:textId="77777777" w:rsidR="0064555A" w:rsidRPr="0064555A" w:rsidRDefault="0064555A" w:rsidP="007E3D01">
      <w:pPr>
        <w:pStyle w:val="Heading2"/>
        <w:divId w:val="1453354881"/>
      </w:pPr>
      <w:bookmarkStart w:id="246" w:name="_Toc457391230"/>
      <w:bookmarkStart w:id="247" w:name="_Toc457584042"/>
      <w:r w:rsidRPr="0064555A">
        <w:t>Queue Search</w:t>
      </w:r>
      <w:bookmarkEnd w:id="246"/>
      <w:bookmarkEnd w:id="247"/>
    </w:p>
    <w:p w14:paraId="41E2826F" w14:textId="77777777" w:rsidR="0064555A" w:rsidRPr="0064555A" w:rsidRDefault="0064555A" w:rsidP="0064555A">
      <w:pPr>
        <w:divId w:val="1453354881"/>
      </w:pPr>
      <w:r w:rsidRPr="0064555A">
        <w:t>You can use the text fields in the Queue column headings to filter content or locate specific content.  The rules for filtering and searching vary slightly by column.</w:t>
      </w:r>
    </w:p>
    <w:p w14:paraId="29B2B56A" w14:textId="50E34DA6" w:rsidR="0064555A" w:rsidRPr="0064555A" w:rsidRDefault="00716178" w:rsidP="007E3D01">
      <w:pPr>
        <w:pStyle w:val="Heading3"/>
        <w:divId w:val="1453354881"/>
      </w:pPr>
      <w:bookmarkStart w:id="248" w:name="_Toc457391231"/>
      <w:bookmarkStart w:id="249" w:name="_Toc457584043"/>
      <w:r>
        <w:t>Request</w:t>
      </w:r>
      <w:r w:rsidRPr="0064555A">
        <w:t xml:space="preserve"> </w:t>
      </w:r>
      <w:r w:rsidR="0064555A" w:rsidRPr="0064555A">
        <w:t>column</w:t>
      </w:r>
      <w:bookmarkEnd w:id="248"/>
      <w:bookmarkEnd w:id="249"/>
    </w:p>
    <w:p w14:paraId="47E67C39" w14:textId="77777777" w:rsidR="0064555A" w:rsidRPr="0064555A" w:rsidRDefault="0064555A" w:rsidP="0064555A">
      <w:pPr>
        <w:keepNext/>
        <w:divId w:val="1453354881"/>
      </w:pPr>
      <w:r w:rsidRPr="0064555A">
        <w:t xml:space="preserve">Enter one or more numbers in the column search box. </w:t>
      </w:r>
    </w:p>
    <w:p w14:paraId="703872F1" w14:textId="35B3E790" w:rsidR="0064555A" w:rsidRPr="0064555A" w:rsidRDefault="00716178" w:rsidP="0064555A">
      <w:pPr>
        <w:keepNext/>
        <w:spacing w:after="240"/>
        <w:divId w:val="1453354881"/>
      </w:pPr>
      <w:r>
        <w:rPr>
          <w:noProof/>
        </w:rPr>
        <w:drawing>
          <wp:inline distT="0" distB="0" distL="0" distR="0" wp14:anchorId="476534F4" wp14:editId="5ECC0504">
            <wp:extent cx="5239512" cy="1197864"/>
            <wp:effectExtent l="0" t="0" r="0" b="254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
                    <pic:cNvPicPr/>
                  </pic:nvPicPr>
                  <pic:blipFill>
                    <a:blip r:embed="rId201">
                      <a:extLst>
                        <a:ext uri="{28A0092B-C50C-407E-A947-70E740481C1C}">
                          <a14:useLocalDpi xmlns:a14="http://schemas.microsoft.com/office/drawing/2010/main" val="0"/>
                        </a:ext>
                      </a:extLst>
                    </a:blip>
                    <a:stretch>
                      <a:fillRect/>
                    </a:stretch>
                  </pic:blipFill>
                  <pic:spPr>
                    <a:xfrm>
                      <a:off x="0" y="0"/>
                      <a:ext cx="5239512" cy="1197864"/>
                    </a:xfrm>
                    <a:prstGeom prst="rect">
                      <a:avLst/>
                    </a:prstGeom>
                  </pic:spPr>
                </pic:pic>
              </a:graphicData>
            </a:graphic>
          </wp:inline>
        </w:drawing>
      </w:r>
      <w:r w:rsidR="0064555A" w:rsidRPr="0064555A">
        <w:t xml:space="preserve">  </w:t>
      </w:r>
    </w:p>
    <w:p w14:paraId="409E7865" w14:textId="28807B80" w:rsidR="0064555A" w:rsidRPr="0064555A" w:rsidRDefault="0064555A" w:rsidP="0064555A">
      <w:pPr>
        <w:divId w:val="1453354881"/>
      </w:pPr>
      <w:r w:rsidRPr="0064555A">
        <w:t xml:space="preserve">Filters a group of </w:t>
      </w:r>
      <w:r w:rsidR="00F4152B">
        <w:t>requests</w:t>
      </w:r>
      <w:r w:rsidRPr="0064555A">
        <w:t xml:space="preserve"> or locates a specific </w:t>
      </w:r>
      <w:r w:rsidR="0079573E">
        <w:t>request</w:t>
      </w:r>
      <w:r w:rsidRPr="0064555A">
        <w:t>.</w:t>
      </w:r>
    </w:p>
    <w:p w14:paraId="1A7D8373" w14:textId="77777777" w:rsidR="0064555A" w:rsidRPr="0064555A" w:rsidRDefault="0064555A" w:rsidP="007E3D01">
      <w:pPr>
        <w:pStyle w:val="Heading3"/>
        <w:divId w:val="1453354881"/>
      </w:pPr>
      <w:bookmarkStart w:id="250" w:name="_Toc457391232"/>
      <w:bookmarkStart w:id="251" w:name="_Toc457584044"/>
      <w:r w:rsidRPr="0064555A">
        <w:t>Client column</w:t>
      </w:r>
      <w:bookmarkEnd w:id="250"/>
      <w:bookmarkEnd w:id="251"/>
    </w:p>
    <w:p w14:paraId="5C289490" w14:textId="77777777" w:rsidR="0064555A" w:rsidRPr="0064555A" w:rsidRDefault="0064555A" w:rsidP="0064555A">
      <w:pPr>
        <w:keepNext/>
        <w:divId w:val="1453354881"/>
      </w:pPr>
      <w:r w:rsidRPr="0064555A">
        <w:t>This column requires entry of the complete client identifier.</w:t>
      </w:r>
    </w:p>
    <w:p w14:paraId="1BD84496" w14:textId="640EA4AE" w:rsidR="0064555A" w:rsidRPr="0064555A" w:rsidRDefault="00716178" w:rsidP="0064555A">
      <w:pPr>
        <w:keepNext/>
        <w:spacing w:after="240"/>
        <w:divId w:val="1453354881"/>
      </w:pPr>
      <w:r>
        <w:rPr>
          <w:noProof/>
        </w:rPr>
        <w:drawing>
          <wp:inline distT="0" distB="0" distL="0" distR="0" wp14:anchorId="15D5F9D6" wp14:editId="6B880B90">
            <wp:extent cx="5221224" cy="2148840"/>
            <wp:effectExtent l="0" t="0" r="0"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
                    <pic:cNvPicPr/>
                  </pic:nvPicPr>
                  <pic:blipFill>
                    <a:blip r:embed="rId202">
                      <a:extLst>
                        <a:ext uri="{28A0092B-C50C-407E-A947-70E740481C1C}">
                          <a14:useLocalDpi xmlns:a14="http://schemas.microsoft.com/office/drawing/2010/main" val="0"/>
                        </a:ext>
                      </a:extLst>
                    </a:blip>
                    <a:stretch>
                      <a:fillRect/>
                    </a:stretch>
                  </pic:blipFill>
                  <pic:spPr>
                    <a:xfrm>
                      <a:off x="0" y="0"/>
                      <a:ext cx="5221224" cy="2148840"/>
                    </a:xfrm>
                    <a:prstGeom prst="rect">
                      <a:avLst/>
                    </a:prstGeom>
                  </pic:spPr>
                </pic:pic>
              </a:graphicData>
            </a:graphic>
          </wp:inline>
        </w:drawing>
      </w:r>
    </w:p>
    <w:p w14:paraId="52CBF406" w14:textId="09A18F98" w:rsidR="0064555A" w:rsidRPr="0064555A" w:rsidDel="0089084E" w:rsidRDefault="0064555A" w:rsidP="0064555A">
      <w:pPr>
        <w:divId w:val="1453354881"/>
        <w:rPr>
          <w:del w:id="252" w:author="Susan Ladwig" w:date="2017-06-22T16:06:00Z"/>
        </w:rPr>
      </w:pPr>
      <w:commentRangeStart w:id="253"/>
      <w:del w:id="254" w:author="Susan Ladwig" w:date="2017-06-22T16:06:00Z">
        <w:r w:rsidRPr="0064555A" w:rsidDel="0089084E">
          <w:delText>Field is case-sensitive: if the client identification on record uses capital letters, the entry must be typed using the same case.</w:delText>
        </w:r>
        <w:commentRangeEnd w:id="253"/>
        <w:r w:rsidR="00B44865" w:rsidDel="0089084E">
          <w:rPr>
            <w:rStyle w:val="CommentReference"/>
          </w:rPr>
          <w:commentReference w:id="253"/>
        </w:r>
      </w:del>
    </w:p>
    <w:p w14:paraId="755D7998" w14:textId="77777777" w:rsidR="0064555A" w:rsidRPr="0064555A" w:rsidRDefault="0064555A" w:rsidP="007E3D01">
      <w:pPr>
        <w:pStyle w:val="Heading3"/>
        <w:divId w:val="1453354881"/>
      </w:pPr>
      <w:bookmarkStart w:id="255" w:name="_Toc457391233"/>
      <w:bookmarkStart w:id="256" w:name="_Toc457584045"/>
      <w:r w:rsidRPr="0064555A">
        <w:t>Requester columns</w:t>
      </w:r>
      <w:bookmarkEnd w:id="255"/>
      <w:bookmarkEnd w:id="256"/>
    </w:p>
    <w:p w14:paraId="1E0EC03F" w14:textId="77777777" w:rsidR="0064555A" w:rsidRPr="0064555A" w:rsidRDefault="0064555A" w:rsidP="0064555A">
      <w:pPr>
        <w:keepNext/>
        <w:divId w:val="1453354881"/>
      </w:pPr>
      <w:r w:rsidRPr="0064555A">
        <w:t>Partial entry is acceptable to retrieve requester information.</w:t>
      </w:r>
    </w:p>
    <w:p w14:paraId="36F1E676" w14:textId="570CAAC3" w:rsidR="0064555A" w:rsidRPr="0064555A" w:rsidRDefault="00CA53DF" w:rsidP="0064555A">
      <w:pPr>
        <w:keepNext/>
        <w:spacing w:after="240"/>
        <w:divId w:val="1453354881"/>
      </w:pPr>
      <w:r>
        <w:rPr>
          <w:noProof/>
        </w:rPr>
        <w:drawing>
          <wp:inline distT="0" distB="0" distL="0" distR="0" wp14:anchorId="3EAB73D5" wp14:editId="0A99BDF9">
            <wp:extent cx="5175504" cy="1920240"/>
            <wp:effectExtent l="0" t="0" r="6350" b="381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
                    <pic:cNvPicPr/>
                  </pic:nvPicPr>
                  <pic:blipFill>
                    <a:blip r:embed="rId203">
                      <a:extLst>
                        <a:ext uri="{28A0092B-C50C-407E-A947-70E740481C1C}">
                          <a14:useLocalDpi xmlns:a14="http://schemas.microsoft.com/office/drawing/2010/main" val="0"/>
                        </a:ext>
                      </a:extLst>
                    </a:blip>
                    <a:stretch>
                      <a:fillRect/>
                    </a:stretch>
                  </pic:blipFill>
                  <pic:spPr>
                    <a:xfrm>
                      <a:off x="0" y="0"/>
                      <a:ext cx="5175504" cy="1920240"/>
                    </a:xfrm>
                    <a:prstGeom prst="rect">
                      <a:avLst/>
                    </a:prstGeom>
                  </pic:spPr>
                </pic:pic>
              </a:graphicData>
            </a:graphic>
          </wp:inline>
        </w:drawing>
      </w:r>
    </w:p>
    <w:p w14:paraId="792311D5" w14:textId="612F82D1" w:rsidR="0064555A" w:rsidRPr="0064555A" w:rsidDel="0089084E" w:rsidRDefault="0064555A" w:rsidP="0064555A">
      <w:pPr>
        <w:divId w:val="1453354881"/>
        <w:rPr>
          <w:del w:id="257" w:author="Susan Ladwig" w:date="2017-06-22T16:06:00Z"/>
          <w:b/>
          <w:bCs/>
        </w:rPr>
      </w:pPr>
      <w:commentRangeStart w:id="258"/>
      <w:del w:id="259" w:author="Susan Ladwig" w:date="2017-06-22T16:06:00Z">
        <w:r w:rsidRPr="0064555A" w:rsidDel="0089084E">
          <w:rPr>
            <w:bCs/>
          </w:rPr>
          <w:delText>Follow</w:delText>
        </w:r>
        <w:r w:rsidRPr="0064555A" w:rsidDel="0089084E">
          <w:delText xml:space="preserve"> the case (</w:delText>
        </w:r>
        <w:r w:rsidRPr="0064555A" w:rsidDel="0089084E">
          <w:rPr>
            <w:bCs/>
          </w:rPr>
          <w:delText>use of</w:delText>
        </w:r>
        <w:r w:rsidRPr="0064555A" w:rsidDel="0089084E">
          <w:rPr>
            <w:b/>
            <w:bCs/>
          </w:rPr>
          <w:delText xml:space="preserve"> </w:delText>
        </w:r>
        <w:r w:rsidRPr="0064555A" w:rsidDel="0089084E">
          <w:delText>capital and lower case letters) in which the request information exists in the system.</w:delText>
        </w:r>
        <w:commentRangeEnd w:id="258"/>
        <w:r w:rsidR="00ED3D85" w:rsidDel="0089084E">
          <w:rPr>
            <w:rStyle w:val="CommentReference"/>
          </w:rPr>
          <w:commentReference w:id="258"/>
        </w:r>
      </w:del>
    </w:p>
    <w:p w14:paraId="517017D5" w14:textId="77777777" w:rsidR="0064555A" w:rsidRPr="0064555A" w:rsidRDefault="0064555A" w:rsidP="007E3D01">
      <w:pPr>
        <w:pStyle w:val="Heading3"/>
        <w:divId w:val="1453354881"/>
      </w:pPr>
      <w:bookmarkStart w:id="260" w:name="_Toc457391234"/>
      <w:bookmarkStart w:id="261" w:name="_Toc457584046"/>
      <w:r w:rsidRPr="0064555A">
        <w:t>Date columns</w:t>
      </w:r>
      <w:bookmarkEnd w:id="260"/>
      <w:bookmarkEnd w:id="261"/>
    </w:p>
    <w:p w14:paraId="544F1F2B" w14:textId="77777777" w:rsidR="0064555A" w:rsidRPr="0064555A" w:rsidRDefault="0064555A" w:rsidP="0064555A">
      <w:pPr>
        <w:keepNext/>
        <w:divId w:val="1453354881"/>
      </w:pPr>
      <w:r w:rsidRPr="0064555A">
        <w:t>Type in the full dates.</w:t>
      </w:r>
    </w:p>
    <w:p w14:paraId="7A6B97D3" w14:textId="213F0658" w:rsidR="0064555A" w:rsidRPr="0064555A" w:rsidRDefault="00CA53DF" w:rsidP="0064555A">
      <w:pPr>
        <w:keepNext/>
        <w:spacing w:after="240"/>
        <w:divId w:val="1453354881"/>
      </w:pPr>
      <w:r>
        <w:rPr>
          <w:noProof/>
        </w:rPr>
        <w:drawing>
          <wp:inline distT="0" distB="0" distL="0" distR="0" wp14:anchorId="21A44DD6" wp14:editId="1A64FE65">
            <wp:extent cx="5157216" cy="2276856"/>
            <wp:effectExtent l="0" t="0" r="5715" b="952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
                    <pic:cNvPicPr/>
                  </pic:nvPicPr>
                  <pic:blipFill>
                    <a:blip r:embed="rId204">
                      <a:extLst>
                        <a:ext uri="{28A0092B-C50C-407E-A947-70E740481C1C}">
                          <a14:useLocalDpi xmlns:a14="http://schemas.microsoft.com/office/drawing/2010/main" val="0"/>
                        </a:ext>
                      </a:extLst>
                    </a:blip>
                    <a:stretch>
                      <a:fillRect/>
                    </a:stretch>
                  </pic:blipFill>
                  <pic:spPr>
                    <a:xfrm>
                      <a:off x="0" y="0"/>
                      <a:ext cx="5157216" cy="2276856"/>
                    </a:xfrm>
                    <a:prstGeom prst="rect">
                      <a:avLst/>
                    </a:prstGeom>
                  </pic:spPr>
                </pic:pic>
              </a:graphicData>
            </a:graphic>
          </wp:inline>
        </w:drawing>
      </w:r>
    </w:p>
    <w:p w14:paraId="0CAC6660" w14:textId="77777777" w:rsidR="0064555A" w:rsidRPr="0064555A" w:rsidRDefault="0064555A" w:rsidP="0064555A">
      <w:pPr>
        <w:divId w:val="1453354881"/>
      </w:pPr>
      <w:r w:rsidRPr="0064555A">
        <w:t xml:space="preserve">Filtering by date requires full entry of either or both </w:t>
      </w:r>
      <w:r w:rsidRPr="0064555A">
        <w:rPr>
          <w:b/>
          <w:i/>
          <w:noProof/>
        </w:rPr>
        <w:t>Created</w:t>
      </w:r>
      <w:r w:rsidRPr="0064555A">
        <w:t xml:space="preserve"> and </w:t>
      </w:r>
      <w:r w:rsidRPr="0064555A">
        <w:rPr>
          <w:b/>
          <w:i/>
          <w:noProof/>
        </w:rPr>
        <w:t>Due</w:t>
      </w:r>
      <w:r w:rsidRPr="0064555A">
        <w:t xml:space="preserve"> dates.  Date range requires at least a one-day time span.</w:t>
      </w:r>
    </w:p>
    <w:p w14:paraId="4CE039EE" w14:textId="77777777" w:rsidR="0064555A" w:rsidRPr="0064555A" w:rsidRDefault="0064555A" w:rsidP="007E3D01">
      <w:pPr>
        <w:pStyle w:val="Heading3"/>
        <w:divId w:val="1453354881"/>
      </w:pPr>
      <w:bookmarkStart w:id="262" w:name="_Toc457391235"/>
      <w:bookmarkStart w:id="263" w:name="_Toc457584047"/>
      <w:r w:rsidRPr="0064555A">
        <w:t>Priority column</w:t>
      </w:r>
      <w:bookmarkEnd w:id="262"/>
      <w:bookmarkEnd w:id="263"/>
    </w:p>
    <w:p w14:paraId="511B3D1F" w14:textId="7A736B98" w:rsidR="0064555A" w:rsidRPr="0064555A" w:rsidRDefault="0064555A" w:rsidP="0064555A">
      <w:pPr>
        <w:keepNext/>
        <w:divId w:val="1453354881"/>
      </w:pPr>
      <w:r w:rsidRPr="0064555A">
        <w:t xml:space="preserve">Filter the list of </w:t>
      </w:r>
      <w:r w:rsidR="00F4152B">
        <w:t>requests</w:t>
      </w:r>
      <w:r w:rsidRPr="0064555A">
        <w:t xml:space="preserve"> by priority.</w:t>
      </w:r>
    </w:p>
    <w:p w14:paraId="1D04AA0D" w14:textId="77777777" w:rsidR="0064555A" w:rsidRPr="0064555A" w:rsidRDefault="0064555A" w:rsidP="0064555A">
      <w:pPr>
        <w:keepNext/>
        <w:spacing w:after="240"/>
        <w:divId w:val="1453354881"/>
      </w:pPr>
      <w:r w:rsidRPr="0064555A">
        <w:rPr>
          <w:noProof/>
        </w:rPr>
        <w:drawing>
          <wp:inline distT="0" distB="0" distL="0" distR="0" wp14:anchorId="22C29BB5" wp14:editId="181A6BB9">
            <wp:extent cx="5422392" cy="932688"/>
            <wp:effectExtent l="0" t="0" r="0" b="127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
                    <pic:cNvPicPr/>
                  </pic:nvPicPr>
                  <pic:blipFill>
                    <a:blip r:embed="rId205">
                      <a:extLst>
                        <a:ext uri="{28A0092B-C50C-407E-A947-70E740481C1C}">
                          <a14:useLocalDpi xmlns:a14="http://schemas.microsoft.com/office/drawing/2010/main" val="0"/>
                        </a:ext>
                      </a:extLst>
                    </a:blip>
                    <a:stretch>
                      <a:fillRect/>
                    </a:stretch>
                  </pic:blipFill>
                  <pic:spPr>
                    <a:xfrm>
                      <a:off x="0" y="0"/>
                      <a:ext cx="5422392" cy="932688"/>
                    </a:xfrm>
                    <a:prstGeom prst="rect">
                      <a:avLst/>
                    </a:prstGeom>
                  </pic:spPr>
                </pic:pic>
              </a:graphicData>
            </a:graphic>
          </wp:inline>
        </w:drawing>
      </w:r>
    </w:p>
    <w:p w14:paraId="56FC7BC1" w14:textId="123367FE" w:rsidR="0064555A" w:rsidRPr="0064555A" w:rsidDel="0089084E" w:rsidRDefault="0064555A" w:rsidP="0064555A">
      <w:pPr>
        <w:divId w:val="1453354881"/>
        <w:rPr>
          <w:del w:id="264" w:author="Susan Ladwig" w:date="2017-06-22T16:06:00Z"/>
        </w:rPr>
      </w:pPr>
      <w:commentRangeStart w:id="265"/>
      <w:del w:id="266" w:author="Susan Ladwig" w:date="2017-06-22T16:06:00Z">
        <w:r w:rsidRPr="0064555A" w:rsidDel="0089084E">
          <w:delText xml:space="preserve">Begin typing one of the </w:delText>
        </w:r>
        <w:r w:rsidR="0079573E" w:rsidDel="0089084E">
          <w:delText>request</w:delText>
        </w:r>
        <w:r w:rsidRPr="0064555A" w:rsidDel="0089084E">
          <w:delText xml:space="preserve"> priorities to filter by normal, urgent, etc.  Follow the existing use of capitals and lower case.</w:delText>
        </w:r>
        <w:commentRangeEnd w:id="265"/>
        <w:r w:rsidR="00ED3D85" w:rsidDel="0089084E">
          <w:rPr>
            <w:rStyle w:val="CommentReference"/>
          </w:rPr>
          <w:commentReference w:id="265"/>
        </w:r>
      </w:del>
    </w:p>
    <w:p w14:paraId="2F247C72" w14:textId="77777777" w:rsidR="0064555A" w:rsidRPr="0064555A" w:rsidRDefault="0064555A" w:rsidP="007E3D01">
      <w:pPr>
        <w:pStyle w:val="Heading3"/>
        <w:divId w:val="1453354881"/>
      </w:pPr>
      <w:bookmarkStart w:id="267" w:name="_Toc457391236"/>
      <w:bookmarkStart w:id="268" w:name="_Toc457584048"/>
      <w:r w:rsidRPr="0064555A">
        <w:t>Assignee column</w:t>
      </w:r>
      <w:bookmarkEnd w:id="267"/>
      <w:bookmarkEnd w:id="268"/>
    </w:p>
    <w:p w14:paraId="25C6F962" w14:textId="75475A5C" w:rsidR="0064555A" w:rsidRPr="0064555A" w:rsidRDefault="0064555A" w:rsidP="0064555A">
      <w:pPr>
        <w:keepNext/>
        <w:divId w:val="1453354881"/>
      </w:pPr>
      <w:r w:rsidRPr="0064555A">
        <w:t xml:space="preserve">View </w:t>
      </w:r>
      <w:r w:rsidR="00F4152B">
        <w:t>requests</w:t>
      </w:r>
      <w:r w:rsidRPr="0064555A">
        <w:t xml:space="preserve"> by assignment.</w:t>
      </w:r>
    </w:p>
    <w:p w14:paraId="5D59E184" w14:textId="4D626D2A" w:rsidR="0064555A" w:rsidRPr="0064555A" w:rsidRDefault="00CA53DF" w:rsidP="0064555A">
      <w:pPr>
        <w:keepNext/>
        <w:spacing w:after="240"/>
        <w:divId w:val="1453354881"/>
      </w:pPr>
      <w:r>
        <w:rPr>
          <w:noProof/>
        </w:rPr>
        <w:drawing>
          <wp:inline distT="0" distB="0" distL="0" distR="0" wp14:anchorId="22004E94" wp14:editId="40A125B5">
            <wp:extent cx="5376672" cy="1728216"/>
            <wp:effectExtent l="0" t="0" r="0" b="571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
                    <pic:cNvPicPr/>
                  </pic:nvPicPr>
                  <pic:blipFill>
                    <a:blip r:embed="rId206">
                      <a:extLst>
                        <a:ext uri="{28A0092B-C50C-407E-A947-70E740481C1C}">
                          <a14:useLocalDpi xmlns:a14="http://schemas.microsoft.com/office/drawing/2010/main" val="0"/>
                        </a:ext>
                      </a:extLst>
                    </a:blip>
                    <a:stretch>
                      <a:fillRect/>
                    </a:stretch>
                  </pic:blipFill>
                  <pic:spPr>
                    <a:xfrm>
                      <a:off x="0" y="0"/>
                      <a:ext cx="5376672" cy="1728216"/>
                    </a:xfrm>
                    <a:prstGeom prst="rect">
                      <a:avLst/>
                    </a:prstGeom>
                  </pic:spPr>
                </pic:pic>
              </a:graphicData>
            </a:graphic>
          </wp:inline>
        </w:drawing>
      </w:r>
    </w:p>
    <w:p w14:paraId="5C2D78A4" w14:textId="77777777" w:rsidR="0064555A" w:rsidRPr="0064555A" w:rsidRDefault="0064555A" w:rsidP="0064555A">
      <w:pPr>
        <w:divId w:val="1453354881"/>
      </w:pPr>
      <w:r w:rsidRPr="0064555A">
        <w:t>Begin typing a name to filter by assignee.  Field is not case-sensitive.</w:t>
      </w:r>
    </w:p>
    <w:p w14:paraId="6A985D7E" w14:textId="77777777" w:rsidR="0064555A" w:rsidRDefault="0064555A" w:rsidP="007E3D01">
      <w:pPr>
        <w:divId w:val="1453354881"/>
      </w:pPr>
    </w:p>
    <w:p w14:paraId="4A34B322" w14:textId="77777777" w:rsidR="00E0443F" w:rsidRDefault="00E0443F" w:rsidP="007E3D01">
      <w:pPr>
        <w:pStyle w:val="Heading1"/>
        <w:divId w:val="1453354881"/>
        <w:sectPr w:rsidR="00E0443F" w:rsidSect="00145C88">
          <w:pgSz w:w="12240" w:h="15840" w:code="1"/>
          <w:pgMar w:top="1440" w:right="1440" w:bottom="1080" w:left="1440" w:header="432" w:footer="432" w:gutter="0"/>
          <w:cols w:space="720"/>
          <w:titlePg/>
          <w:docGrid w:linePitch="360"/>
        </w:sectPr>
      </w:pPr>
    </w:p>
    <w:p w14:paraId="581846E5" w14:textId="60341C76" w:rsidR="00482738" w:rsidRPr="00482738" w:rsidRDefault="00482738" w:rsidP="007E3D01">
      <w:pPr>
        <w:pStyle w:val="Heading1"/>
        <w:divId w:val="1453354881"/>
      </w:pPr>
      <w:r w:rsidRPr="00482738">
        <w:t>Reports</w:t>
      </w:r>
    </w:p>
    <w:p w14:paraId="3664A3E5" w14:textId="6CFAC963" w:rsidR="00482738" w:rsidRPr="00482738" w:rsidRDefault="003568FE" w:rsidP="00482738">
      <w:pPr>
        <w:spacing w:after="240"/>
        <w:divId w:val="1453354881"/>
      </w:pPr>
      <w:r>
        <w:t>HDS</w:t>
      </w:r>
      <w:r w:rsidR="00482738" w:rsidRPr="00482738">
        <w:t xml:space="preserve"> currently makes available the </w:t>
      </w:r>
      <w:r w:rsidR="00482738" w:rsidRPr="00482738">
        <w:rPr>
          <w:b/>
          <w:i/>
        </w:rPr>
        <w:t>Turnaround Time by Requester</w:t>
      </w:r>
      <w:r w:rsidR="00482738" w:rsidRPr="00482738">
        <w:t xml:space="preserve"> report.   Not all people have permission to run the report of clients. </w:t>
      </w:r>
    </w:p>
    <w:p w14:paraId="4DF066D3" w14:textId="77777777" w:rsidR="00482738" w:rsidRPr="00482738" w:rsidRDefault="003864C8" w:rsidP="00482738">
      <w:pPr>
        <w:spacing w:after="240"/>
        <w:divId w:val="1453354881"/>
        <w:rPr>
          <w:rFonts w:ascii="Arial" w:eastAsia="Times New Roman" w:hAnsi="Arial" w:cs="Arial"/>
          <w:color w:val="000000"/>
          <w:sz w:val="20"/>
          <w:szCs w:val="20"/>
        </w:rPr>
      </w:pPr>
      <w:r>
        <w:rPr>
          <w:rFonts w:ascii="Arial" w:eastAsia="Times New Roman" w:hAnsi="Arial" w:cs="Arial"/>
          <w:color w:val="000000"/>
          <w:sz w:val="20"/>
          <w:szCs w:val="20"/>
        </w:rPr>
        <w:pict w14:anchorId="1EA93D8F">
          <v:rect id="_x0000_i1038" style="width:468pt;height:1.5pt" o:hralign="center" o:hrstd="t" o:hrnoshade="t" o:hr="t" fillcolor="#a0a0a0" stroked="f"/>
        </w:pict>
      </w:r>
    </w:p>
    <w:p w14:paraId="1AA5964E" w14:textId="77777777" w:rsidR="00482738" w:rsidRPr="00482738" w:rsidRDefault="00482738" w:rsidP="00482738">
      <w:pPr>
        <w:spacing w:after="240"/>
        <w:divId w:val="1453354881"/>
        <w:rPr>
          <w:rFonts w:eastAsia="Times New Roman" w:cs="Arial"/>
          <w:color w:val="000000"/>
        </w:rPr>
      </w:pPr>
      <w:r w:rsidRPr="00482738">
        <w:rPr>
          <w:rFonts w:eastAsia="Times New Roman" w:cs="Arial"/>
          <w:color w:val="000000"/>
        </w:rPr>
        <w:t>Topics in this chapters</w:t>
      </w:r>
    </w:p>
    <w:p w14:paraId="5D83E628" w14:textId="77777777" w:rsidR="00482738" w:rsidRPr="00482738" w:rsidRDefault="00482738" w:rsidP="00482738">
      <w:pPr>
        <w:spacing w:after="0"/>
        <w:divId w:val="1453354881"/>
        <w:rPr>
          <w:rFonts w:eastAsia="Times New Roman" w:cs="Arial"/>
          <w:b/>
          <w:color w:val="000000"/>
        </w:rPr>
      </w:pPr>
      <w:r w:rsidRPr="00482738">
        <w:rPr>
          <w:rFonts w:eastAsia="Times New Roman" w:cs="Arial"/>
          <w:b/>
          <w:color w:val="000000"/>
        </w:rPr>
        <w:t>Define a report</w:t>
      </w:r>
    </w:p>
    <w:p w14:paraId="282172BC" w14:textId="77777777" w:rsidR="00482738" w:rsidRPr="00482738" w:rsidRDefault="00482738" w:rsidP="00482738">
      <w:pPr>
        <w:spacing w:after="240"/>
        <w:divId w:val="1453354881"/>
        <w:rPr>
          <w:rFonts w:eastAsia="Times New Roman" w:cs="Arial"/>
          <w:color w:val="000000"/>
        </w:rPr>
      </w:pPr>
      <w:r w:rsidRPr="00482738">
        <w:rPr>
          <w:rFonts w:eastAsia="Times New Roman" w:cs="Arial"/>
          <w:color w:val="000000"/>
        </w:rPr>
        <w:t>Steps for creating a set of results.</w:t>
      </w:r>
    </w:p>
    <w:p w14:paraId="263B66D9" w14:textId="77777777" w:rsidR="00482738" w:rsidRPr="00482738" w:rsidRDefault="00482738" w:rsidP="00482738">
      <w:pPr>
        <w:spacing w:after="0"/>
        <w:divId w:val="1453354881"/>
        <w:rPr>
          <w:rFonts w:eastAsia="Times New Roman" w:cs="Arial"/>
          <w:b/>
          <w:color w:val="000000"/>
        </w:rPr>
      </w:pPr>
      <w:r w:rsidRPr="00482738">
        <w:rPr>
          <w:rFonts w:eastAsia="Times New Roman" w:cs="Arial"/>
          <w:b/>
          <w:color w:val="000000"/>
        </w:rPr>
        <w:t>View report results</w:t>
      </w:r>
    </w:p>
    <w:p w14:paraId="4FE5506C" w14:textId="77777777" w:rsidR="00482738" w:rsidRPr="00482738" w:rsidRDefault="00482738" w:rsidP="00482738">
      <w:pPr>
        <w:spacing w:after="240"/>
        <w:divId w:val="1453354881"/>
        <w:rPr>
          <w:rFonts w:eastAsia="Times New Roman" w:cs="Arial"/>
          <w:color w:val="000000"/>
        </w:rPr>
      </w:pPr>
      <w:r w:rsidRPr="00482738">
        <w:rPr>
          <w:rFonts w:eastAsia="Times New Roman" w:cs="Arial"/>
          <w:color w:val="000000"/>
        </w:rPr>
        <w:t>Options for organizing and navigating the report.</w:t>
      </w:r>
    </w:p>
    <w:p w14:paraId="2B4B24EA" w14:textId="77777777" w:rsidR="00482738" w:rsidRPr="00482738" w:rsidRDefault="00482738" w:rsidP="00482738">
      <w:pPr>
        <w:spacing w:after="0"/>
        <w:divId w:val="1453354881"/>
        <w:rPr>
          <w:rFonts w:eastAsia="Times New Roman" w:cs="Arial"/>
          <w:b/>
          <w:color w:val="000000"/>
        </w:rPr>
      </w:pPr>
      <w:r w:rsidRPr="00482738">
        <w:rPr>
          <w:rFonts w:eastAsia="Times New Roman" w:cs="Arial"/>
          <w:b/>
          <w:color w:val="000000"/>
        </w:rPr>
        <w:t>Create a copy of the report</w:t>
      </w:r>
    </w:p>
    <w:p w14:paraId="7CD3EB23" w14:textId="77777777" w:rsidR="00482738" w:rsidRPr="00482738" w:rsidRDefault="00482738" w:rsidP="00482738">
      <w:pPr>
        <w:spacing w:after="240"/>
        <w:divId w:val="1453354881"/>
        <w:rPr>
          <w:rFonts w:eastAsia="Times New Roman" w:cs="Arial"/>
          <w:color w:val="000000"/>
        </w:rPr>
      </w:pPr>
      <w:r w:rsidRPr="00482738">
        <w:rPr>
          <w:rFonts w:eastAsia="Times New Roman" w:cs="Arial"/>
          <w:color w:val="000000"/>
        </w:rPr>
        <w:t>Steps for saving the report as a separate file.</w:t>
      </w:r>
    </w:p>
    <w:p w14:paraId="6772E180" w14:textId="77777777" w:rsidR="001054CE" w:rsidRDefault="001054CE" w:rsidP="001054CE">
      <w:pPr>
        <w:pStyle w:val="Heading2"/>
        <w:divId w:val="1453354881"/>
      </w:pPr>
      <w:r>
        <w:t>The Reports Page</w:t>
      </w:r>
    </w:p>
    <w:p w14:paraId="71FE1115" w14:textId="63F448DF" w:rsidR="00482738" w:rsidRDefault="00482738" w:rsidP="001054CE">
      <w:pPr>
        <w:spacing w:after="0"/>
        <w:divId w:val="1453354881"/>
      </w:pPr>
      <w:r w:rsidRPr="00482738">
        <w:t xml:space="preserve">The </w:t>
      </w:r>
      <w:r w:rsidRPr="00482738">
        <w:rPr>
          <w:rFonts w:ascii="Arial" w:hAnsi="Arial" w:cs="Arial"/>
          <w:b/>
          <w:bCs/>
          <w:color w:val="000000"/>
          <w:sz w:val="20"/>
          <w:szCs w:val="20"/>
        </w:rPr>
        <w:t>Reports</w:t>
      </w:r>
      <w:r w:rsidRPr="00482738">
        <w:t xml:space="preserve"> module </w:t>
      </w:r>
      <w:r w:rsidR="00840B97">
        <w:t>lets you choose the clients and date range for a report</w:t>
      </w:r>
      <w:r w:rsidRPr="00482738">
        <w:t xml:space="preserve">. </w:t>
      </w:r>
    </w:p>
    <w:p w14:paraId="0503B545" w14:textId="11B84B46" w:rsidR="00840B97" w:rsidRPr="00482738" w:rsidRDefault="00840B97" w:rsidP="001054CE">
      <w:pPr>
        <w:spacing w:after="0"/>
        <w:divId w:val="1453354881"/>
      </w:pPr>
      <w:r>
        <w:rPr>
          <w:noProof/>
        </w:rPr>
        <w:drawing>
          <wp:inline distT="0" distB="0" distL="0" distR="0" wp14:anchorId="662C644A" wp14:editId="6DD1C2AA">
            <wp:extent cx="5265876" cy="457239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newreportscreen.png"/>
                    <pic:cNvPicPr/>
                  </pic:nvPicPr>
                  <pic:blipFill>
                    <a:blip r:embed="rId207">
                      <a:extLst>
                        <a:ext uri="{28A0092B-C50C-407E-A947-70E740481C1C}">
                          <a14:useLocalDpi xmlns:a14="http://schemas.microsoft.com/office/drawing/2010/main" val="0"/>
                        </a:ext>
                      </a:extLst>
                    </a:blip>
                    <a:stretch>
                      <a:fillRect/>
                    </a:stretch>
                  </pic:blipFill>
                  <pic:spPr>
                    <a:xfrm>
                      <a:off x="0" y="0"/>
                      <a:ext cx="5265876" cy="4572396"/>
                    </a:xfrm>
                    <a:prstGeom prst="rect">
                      <a:avLst/>
                    </a:prstGeom>
                  </pic:spPr>
                </pic:pic>
              </a:graphicData>
            </a:graphic>
          </wp:inline>
        </w:drawing>
      </w:r>
    </w:p>
    <w:p w14:paraId="3AE23862" w14:textId="62995BC9" w:rsidR="00482738" w:rsidRPr="00482738" w:rsidRDefault="00482738" w:rsidP="00482738">
      <w:pPr>
        <w:spacing w:before="100" w:beforeAutospacing="1" w:after="100" w:afterAutospacing="1"/>
        <w:divId w:val="1453354881"/>
      </w:pPr>
      <w:r w:rsidRPr="00482738">
        <w:t xml:space="preserve">Search criteria are created in the </w:t>
      </w:r>
      <w:r w:rsidRPr="00482738">
        <w:rPr>
          <w:b/>
          <w:i/>
        </w:rPr>
        <w:t>Browse</w:t>
      </w:r>
      <w:r w:rsidRPr="00482738">
        <w:t xml:space="preserve"> frame. The </w:t>
      </w:r>
      <w:r w:rsidRPr="00482738">
        <w:rPr>
          <w:b/>
          <w:i/>
        </w:rPr>
        <w:t>Generate report</w:t>
      </w:r>
      <w:r w:rsidRPr="00482738">
        <w:t xml:space="preserve"> button is enabled only when required fields are complete.</w:t>
      </w:r>
    </w:p>
    <w:p w14:paraId="1399D4DB" w14:textId="725A9FBB" w:rsidR="00482738" w:rsidRPr="00482738" w:rsidRDefault="00482738" w:rsidP="00650E7E">
      <w:pPr>
        <w:pStyle w:val="Heading2"/>
        <w:divId w:val="1453354881"/>
      </w:pPr>
      <w:r>
        <w:t>Define</w:t>
      </w:r>
      <w:r w:rsidRPr="00482738">
        <w:t xml:space="preserve"> a Report</w:t>
      </w:r>
    </w:p>
    <w:p w14:paraId="0F879374" w14:textId="0BB43DC3" w:rsidR="00482738" w:rsidRPr="00482738" w:rsidRDefault="00482738" w:rsidP="00482738">
      <w:pPr>
        <w:spacing w:after="360"/>
        <w:divId w:val="1453354881"/>
      </w:pPr>
      <w:r w:rsidRPr="00482738">
        <w:t xml:space="preserve">The report request criteria </w:t>
      </w:r>
      <w:r w:rsidR="00922046" w:rsidRPr="00482738">
        <w:t>allow</w:t>
      </w:r>
      <w:r w:rsidRPr="00482738">
        <w:t xml:space="preserve"> you to tailor results, and conserve search time and the amount of physical data returned.  All fields are required. That includes the </w:t>
      </w:r>
      <w:r w:rsidRPr="00482738">
        <w:rPr>
          <w:b/>
          <w:i/>
        </w:rPr>
        <w:t>Report</w:t>
      </w:r>
      <w:r w:rsidRPr="00482738">
        <w:t xml:space="preserve"> (name) field. </w:t>
      </w:r>
    </w:p>
    <w:p w14:paraId="5F307DF7" w14:textId="77777777" w:rsidR="00482738" w:rsidRPr="00482738" w:rsidRDefault="00482738" w:rsidP="00482738">
      <w:pPr>
        <w:numPr>
          <w:ilvl w:val="0"/>
          <w:numId w:val="79"/>
        </w:numPr>
        <w:tabs>
          <w:tab w:val="clear" w:pos="720"/>
        </w:tabs>
        <w:spacing w:after="360"/>
        <w:ind w:left="1170"/>
        <w:divId w:val="1453354881"/>
        <w:rPr>
          <w:rFonts w:eastAsia="Times New Roman"/>
        </w:rPr>
      </w:pPr>
      <w:r w:rsidRPr="00482738">
        <w:rPr>
          <w:rFonts w:eastAsia="Times New Roman"/>
        </w:rPr>
        <w:t xml:space="preserve">In the </w:t>
      </w:r>
      <w:r w:rsidRPr="00482738">
        <w:rPr>
          <w:rFonts w:ascii="Arial" w:eastAsia="Times New Roman" w:hAnsi="Arial" w:cs="Arial"/>
          <w:b/>
          <w:bCs/>
          <w:color w:val="000000"/>
          <w:sz w:val="20"/>
          <w:szCs w:val="20"/>
        </w:rPr>
        <w:t>Report</w:t>
      </w:r>
      <w:r w:rsidRPr="00482738">
        <w:rPr>
          <w:rFonts w:eastAsia="Times New Roman"/>
        </w:rPr>
        <w:t xml:space="preserve"> field, select </w:t>
      </w:r>
      <w:r w:rsidRPr="00482738">
        <w:rPr>
          <w:rFonts w:eastAsia="Times New Roman"/>
          <w:b/>
        </w:rPr>
        <w:t>Turnaround Time by Requester</w:t>
      </w:r>
      <w:r w:rsidRPr="00482738">
        <w:rPr>
          <w:rFonts w:eastAsia="Times New Roman"/>
        </w:rPr>
        <w:t xml:space="preserve"> report so it appears in the field.</w:t>
      </w:r>
    </w:p>
    <w:p w14:paraId="625D48BE" w14:textId="70F50011" w:rsidR="00482738" w:rsidRPr="00482738" w:rsidRDefault="004A084A" w:rsidP="00482738">
      <w:pPr>
        <w:spacing w:after="360"/>
        <w:ind w:left="1710"/>
        <w:divId w:val="1453354881"/>
        <w:rPr>
          <w:rFonts w:eastAsia="Times New Roman"/>
        </w:rPr>
      </w:pPr>
      <w:r>
        <w:rPr>
          <w:rFonts w:eastAsia="Times New Roman"/>
          <w:noProof/>
        </w:rPr>
        <w:drawing>
          <wp:inline distT="0" distB="0" distL="0" distR="0" wp14:anchorId="02108D6E" wp14:editId="19D19DE9">
            <wp:extent cx="5502117" cy="4541914"/>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ddthoughtbubbles.png"/>
                    <pic:cNvPicPr/>
                  </pic:nvPicPr>
                  <pic:blipFill>
                    <a:blip r:embed="rId208">
                      <a:extLst>
                        <a:ext uri="{28A0092B-C50C-407E-A947-70E740481C1C}">
                          <a14:useLocalDpi xmlns:a14="http://schemas.microsoft.com/office/drawing/2010/main" val="0"/>
                        </a:ext>
                      </a:extLst>
                    </a:blip>
                    <a:stretch>
                      <a:fillRect/>
                    </a:stretch>
                  </pic:blipFill>
                  <pic:spPr>
                    <a:xfrm>
                      <a:off x="0" y="0"/>
                      <a:ext cx="5502117" cy="4541914"/>
                    </a:xfrm>
                    <a:prstGeom prst="rect">
                      <a:avLst/>
                    </a:prstGeom>
                  </pic:spPr>
                </pic:pic>
              </a:graphicData>
            </a:graphic>
          </wp:inline>
        </w:drawing>
      </w:r>
    </w:p>
    <w:p w14:paraId="11843AC3" w14:textId="1A56E73D" w:rsidR="00E22048" w:rsidRPr="00BA78CA" w:rsidRDefault="00E22048" w:rsidP="00482738">
      <w:pPr>
        <w:numPr>
          <w:ilvl w:val="0"/>
          <w:numId w:val="79"/>
        </w:numPr>
        <w:spacing w:before="100" w:beforeAutospacing="1" w:after="360"/>
        <w:ind w:left="1166"/>
        <w:divId w:val="1453354881"/>
        <w:rPr>
          <w:rFonts w:ascii="Arial" w:eastAsia="Times New Roman" w:hAnsi="Arial" w:cs="Arial"/>
          <w:color w:val="000000"/>
          <w:sz w:val="20"/>
          <w:szCs w:val="20"/>
        </w:rPr>
      </w:pPr>
      <w:r>
        <w:rPr>
          <w:rFonts w:ascii="Arial" w:eastAsia="Times New Roman" w:hAnsi="Arial" w:cs="Arial"/>
          <w:color w:val="000000"/>
          <w:sz w:val="20"/>
          <w:szCs w:val="20"/>
        </w:rPr>
        <w:t xml:space="preserve">Click in the Report field and select </w:t>
      </w:r>
      <w:r w:rsidRPr="00BA78CA">
        <w:rPr>
          <w:rFonts w:ascii="Arial" w:eastAsia="Times New Roman" w:hAnsi="Arial" w:cs="Arial"/>
          <w:b/>
          <w:color w:val="000000"/>
          <w:sz w:val="20"/>
          <w:szCs w:val="20"/>
        </w:rPr>
        <w:t xml:space="preserve">Request Status </w:t>
      </w:r>
      <w:r>
        <w:rPr>
          <w:rFonts w:ascii="Arial" w:eastAsia="Times New Roman" w:hAnsi="Arial" w:cs="Arial"/>
          <w:color w:val="000000"/>
          <w:sz w:val="20"/>
          <w:szCs w:val="20"/>
        </w:rPr>
        <w:t xml:space="preserve">or </w:t>
      </w:r>
      <w:r w:rsidRPr="00E22048">
        <w:rPr>
          <w:rFonts w:ascii="Arial" w:eastAsia="Times New Roman" w:hAnsi="Arial" w:cs="Arial"/>
          <w:b/>
          <w:color w:val="000000"/>
          <w:sz w:val="20"/>
          <w:szCs w:val="20"/>
        </w:rPr>
        <w:t>Turnaround Time by Requester</w:t>
      </w:r>
      <w:r>
        <w:rPr>
          <w:rFonts w:ascii="Arial" w:eastAsia="Times New Roman" w:hAnsi="Arial" w:cs="Arial"/>
          <w:b/>
          <w:color w:val="000000"/>
          <w:sz w:val="20"/>
          <w:szCs w:val="20"/>
        </w:rPr>
        <w:t>.</w:t>
      </w:r>
    </w:p>
    <w:p w14:paraId="12F1C0B1" w14:textId="7E5A16EC" w:rsidR="00E22048" w:rsidRDefault="00D93989" w:rsidP="00BA78CA">
      <w:pPr>
        <w:spacing w:before="100" w:beforeAutospacing="1" w:after="360"/>
        <w:ind w:left="806"/>
        <w:jc w:val="center"/>
        <w:divId w:val="1453354881"/>
        <w:rPr>
          <w:rFonts w:ascii="Arial" w:eastAsia="Times New Roman" w:hAnsi="Arial" w:cs="Arial"/>
          <w:color w:val="000000"/>
          <w:sz w:val="20"/>
          <w:szCs w:val="20"/>
        </w:rPr>
      </w:pPr>
      <w:r>
        <w:rPr>
          <w:rFonts w:ascii="Arial" w:eastAsia="Times New Roman" w:hAnsi="Arial" w:cs="Arial"/>
          <w:noProof/>
          <w:color w:val="000000"/>
          <w:sz w:val="20"/>
          <w:szCs w:val="20"/>
        </w:rPr>
        <w:drawing>
          <wp:anchor distT="0" distB="0" distL="114300" distR="114300" simplePos="0" relativeHeight="251711488" behindDoc="0" locked="0" layoutInCell="1" allowOverlap="1" wp14:anchorId="0BC20AB8" wp14:editId="266DB11F">
            <wp:simplePos x="0" y="0"/>
            <wp:positionH relativeFrom="column">
              <wp:posOffset>784860</wp:posOffset>
            </wp:positionH>
            <wp:positionV relativeFrom="paragraph">
              <wp:posOffset>1607820</wp:posOffset>
            </wp:positionV>
            <wp:extent cx="228600" cy="228600"/>
            <wp:effectExtent l="0" t="0" r="0" b="0"/>
            <wp:wrapSquare wrapText="right"/>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pic:spPr>
                </pic:pic>
              </a:graphicData>
            </a:graphic>
            <wp14:sizeRelH relativeFrom="margin">
              <wp14:pctWidth>0</wp14:pctWidth>
            </wp14:sizeRelH>
            <wp14:sizeRelV relativeFrom="margin">
              <wp14:pctHeight>0</wp14:pctHeight>
            </wp14:sizeRelV>
          </wp:anchor>
        </w:drawing>
      </w:r>
      <w:r w:rsidRPr="00482738">
        <w:rPr>
          <w:rFonts w:eastAsia="Times New Roman"/>
          <w:noProof/>
        </w:rPr>
        <mc:AlternateContent>
          <mc:Choice Requires="wps">
            <w:drawing>
              <wp:anchor distT="0" distB="0" distL="114300" distR="114300" simplePos="0" relativeHeight="251712512" behindDoc="0" locked="0" layoutInCell="1" allowOverlap="1" wp14:anchorId="61153C1F" wp14:editId="1B317129">
                <wp:simplePos x="0" y="0"/>
                <wp:positionH relativeFrom="column">
                  <wp:posOffset>1089660</wp:posOffset>
                </wp:positionH>
                <wp:positionV relativeFrom="paragraph">
                  <wp:posOffset>1531620</wp:posOffset>
                </wp:positionV>
                <wp:extent cx="4602480" cy="525780"/>
                <wp:effectExtent l="0" t="0" r="0" b="7620"/>
                <wp:wrapSquare wrapText="bothSides"/>
                <wp:docPr id="260" name="Text Box 260"/>
                <wp:cNvGraphicFramePr/>
                <a:graphic xmlns:a="http://schemas.openxmlformats.org/drawingml/2006/main">
                  <a:graphicData uri="http://schemas.microsoft.com/office/word/2010/wordprocessingShape">
                    <wps:wsp>
                      <wps:cNvSpPr txBox="1"/>
                      <wps:spPr>
                        <a:xfrm>
                          <a:off x="0" y="0"/>
                          <a:ext cx="4602480" cy="525780"/>
                        </a:xfrm>
                        <a:prstGeom prst="rect">
                          <a:avLst/>
                        </a:prstGeom>
                        <a:noFill/>
                        <a:ln w="6350">
                          <a:noFill/>
                        </a:ln>
                        <a:effectLst/>
                      </wps:spPr>
                      <wps:txbx>
                        <w:txbxContent>
                          <w:p w14:paraId="07B14FB5" w14:textId="77777777" w:rsidR="003864C8" w:rsidRPr="00A00EFE" w:rsidRDefault="003864C8" w:rsidP="00D93989">
                            <w:pPr>
                              <w:keepNext/>
                              <w:pBdr>
                                <w:bottom w:val="single" w:sz="6" w:space="8" w:color="009999"/>
                              </w:pBdr>
                              <w:rPr>
                                <w:rFonts w:ascii="Arial" w:hAnsi="Arial" w:cs="Arial"/>
                                <w:sz w:val="20"/>
                                <w:szCs w:val="20"/>
                              </w:rPr>
                            </w:pPr>
                            <w:r>
                              <w:rPr>
                                <w:rFonts w:ascii="Arial" w:hAnsi="Arial" w:cs="Arial"/>
                                <w:sz w:val="20"/>
                                <w:szCs w:val="20"/>
                              </w:rPr>
                              <w:t xml:space="preserve">Even though the Report field does not indicate </w:t>
                            </w:r>
                            <w:r w:rsidRPr="00A737D4">
                              <w:rPr>
                                <w:rFonts w:ascii="Arial" w:hAnsi="Arial" w:cs="Arial"/>
                                <w:i/>
                                <w:sz w:val="20"/>
                                <w:szCs w:val="20"/>
                              </w:rPr>
                              <w:t>required</w:t>
                            </w:r>
                            <w:r>
                              <w:rPr>
                                <w:rFonts w:ascii="Arial" w:hAnsi="Arial" w:cs="Arial"/>
                                <w:sz w:val="20"/>
                                <w:szCs w:val="20"/>
                              </w:rPr>
                              <w:t xml:space="preserve"> (</w:t>
                            </w:r>
                            <w:r w:rsidRPr="00A737D4">
                              <w:rPr>
                                <w:rFonts w:ascii="Arial" w:hAnsi="Arial" w:cs="Arial"/>
                                <w:b/>
                                <w:color w:val="C00000"/>
                                <w:sz w:val="20"/>
                                <w:szCs w:val="20"/>
                              </w:rPr>
                              <w:t>red</w:t>
                            </w:r>
                            <w:r w:rsidRPr="00A737D4">
                              <w:rPr>
                                <w:rFonts w:ascii="Arial" w:hAnsi="Arial" w:cs="Arial"/>
                                <w:color w:val="C00000"/>
                                <w:sz w:val="20"/>
                                <w:szCs w:val="20"/>
                              </w:rPr>
                              <w:t xml:space="preserve"> </w:t>
                            </w:r>
                            <w:r>
                              <w:rPr>
                                <w:rFonts w:ascii="Arial" w:hAnsi="Arial" w:cs="Arial"/>
                                <w:sz w:val="20"/>
                                <w:szCs w:val="20"/>
                              </w:rPr>
                              <w:t>outline or asterisk), the report name must be selected and appear in the field.</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1153C1F" id="Text Box 260" o:spid="_x0000_s1054" type="#_x0000_t202" style="position:absolute;left:0;text-align:left;margin-left:85.8pt;margin-top:120.6pt;width:362.4pt;height:41.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" filled="f" stroked="f" strokeweight=".5pt">
                <v:textbox inset=",7.2pt,,0">
                  <w:txbxContent>
                    <w:p w14:paraId="07B14FB5" w14:textId="77777777" w:rsidR="003864C8" w:rsidRPr="00A00EFE" w:rsidRDefault="003864C8" w:rsidP="00D93989">
                      <w:pPr>
                        <w:keepNext/>
                        <w:pBdr>
                          <w:bottom w:val="single" w:sz="6" w:space="8" w:color="009999"/>
                        </w:pBdr>
                        <w:rPr>
                          <w:rFonts w:ascii="Arial" w:hAnsi="Arial" w:cs="Arial"/>
                          <w:sz w:val="20"/>
                          <w:szCs w:val="20"/>
                        </w:rPr>
                      </w:pPr>
                      <w:r>
                        <w:rPr>
                          <w:rFonts w:ascii="Arial" w:hAnsi="Arial" w:cs="Arial"/>
                          <w:sz w:val="20"/>
                          <w:szCs w:val="20"/>
                        </w:rPr>
                        <w:t xml:space="preserve">Even though the Report field does not indicate </w:t>
                      </w:r>
                      <w:r w:rsidRPr="00A737D4">
                        <w:rPr>
                          <w:rFonts w:ascii="Arial" w:hAnsi="Arial" w:cs="Arial"/>
                          <w:i/>
                          <w:sz w:val="20"/>
                          <w:szCs w:val="20"/>
                        </w:rPr>
                        <w:t>required</w:t>
                      </w:r>
                      <w:r>
                        <w:rPr>
                          <w:rFonts w:ascii="Arial" w:hAnsi="Arial" w:cs="Arial"/>
                          <w:sz w:val="20"/>
                          <w:szCs w:val="20"/>
                        </w:rPr>
                        <w:t xml:space="preserve"> (</w:t>
                      </w:r>
                      <w:r w:rsidRPr="00A737D4">
                        <w:rPr>
                          <w:rFonts w:ascii="Arial" w:hAnsi="Arial" w:cs="Arial"/>
                          <w:b/>
                          <w:color w:val="C00000"/>
                          <w:sz w:val="20"/>
                          <w:szCs w:val="20"/>
                        </w:rPr>
                        <w:t>red</w:t>
                      </w:r>
                      <w:r w:rsidRPr="00A737D4">
                        <w:rPr>
                          <w:rFonts w:ascii="Arial" w:hAnsi="Arial" w:cs="Arial"/>
                          <w:color w:val="C00000"/>
                          <w:sz w:val="20"/>
                          <w:szCs w:val="20"/>
                        </w:rPr>
                        <w:t xml:space="preserve"> </w:t>
                      </w:r>
                      <w:r>
                        <w:rPr>
                          <w:rFonts w:ascii="Arial" w:hAnsi="Arial" w:cs="Arial"/>
                          <w:sz w:val="20"/>
                          <w:szCs w:val="20"/>
                        </w:rPr>
                        <w:t>outline or asterisk), the report name must be selected and appear in the field.</w:t>
                      </w:r>
                    </w:p>
                  </w:txbxContent>
                </v:textbox>
                <w10:wrap type="square"/>
              </v:shape>
            </w:pict>
          </mc:Fallback>
        </mc:AlternateContent>
      </w:r>
      <w:r>
        <w:rPr>
          <w:rFonts w:ascii="Arial" w:eastAsia="Times New Roman" w:hAnsi="Arial" w:cs="Arial"/>
          <w:noProof/>
          <w:color w:val="000000"/>
          <w:sz w:val="20"/>
          <w:szCs w:val="20"/>
        </w:rPr>
        <w:drawing>
          <wp:inline distT="0" distB="0" distL="0" distR="0" wp14:anchorId="2DDB1DDC" wp14:editId="4A0EAF93">
            <wp:extent cx="3048264" cy="137934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
                    <pic:cNvPicPr/>
                  </pic:nvPicPr>
                  <pic:blipFill>
                    <a:blip r:embed="rId210">
                      <a:extLst>
                        <a:ext uri="{28A0092B-C50C-407E-A947-70E740481C1C}">
                          <a14:useLocalDpi xmlns:a14="http://schemas.microsoft.com/office/drawing/2010/main" val="0"/>
                        </a:ext>
                      </a:extLst>
                    </a:blip>
                    <a:stretch>
                      <a:fillRect/>
                    </a:stretch>
                  </pic:blipFill>
                  <pic:spPr>
                    <a:xfrm>
                      <a:off x="0" y="0"/>
                      <a:ext cx="3048264" cy="1379340"/>
                    </a:xfrm>
                    <a:prstGeom prst="rect">
                      <a:avLst/>
                    </a:prstGeom>
                  </pic:spPr>
                </pic:pic>
              </a:graphicData>
            </a:graphic>
          </wp:inline>
        </w:drawing>
      </w:r>
    </w:p>
    <w:p w14:paraId="012B130B" w14:textId="4E6CA665" w:rsidR="00D93989" w:rsidRPr="00BA78CA" w:rsidRDefault="00D93989" w:rsidP="00BA78CA">
      <w:pPr>
        <w:spacing w:before="100" w:beforeAutospacing="1" w:after="0"/>
        <w:ind w:left="806" w:firstLine="907"/>
        <w:divId w:val="1453354881"/>
        <w:rPr>
          <w:rFonts w:ascii="Arial" w:eastAsia="Times New Roman" w:hAnsi="Arial" w:cs="Arial"/>
          <w:color w:val="000000"/>
          <w:sz w:val="20"/>
          <w:szCs w:val="20"/>
        </w:rPr>
      </w:pPr>
    </w:p>
    <w:p w14:paraId="2FBC7CF6" w14:textId="15EFA757" w:rsidR="00482738" w:rsidRPr="00482738" w:rsidRDefault="00482738" w:rsidP="00482738">
      <w:pPr>
        <w:numPr>
          <w:ilvl w:val="0"/>
          <w:numId w:val="79"/>
        </w:numPr>
        <w:spacing w:before="100" w:beforeAutospacing="1" w:after="360"/>
        <w:ind w:left="1166"/>
        <w:divId w:val="1453354881"/>
        <w:rPr>
          <w:rFonts w:ascii="Arial" w:eastAsia="Times New Roman" w:hAnsi="Arial" w:cs="Arial"/>
          <w:color w:val="000000"/>
          <w:sz w:val="20"/>
          <w:szCs w:val="20"/>
        </w:rPr>
      </w:pPr>
      <w:r w:rsidRPr="00482738">
        <w:rPr>
          <w:rFonts w:eastAsia="Times New Roman"/>
        </w:rPr>
        <w:t xml:space="preserve">Click in the </w:t>
      </w:r>
      <w:r w:rsidRPr="00482738">
        <w:rPr>
          <w:rFonts w:eastAsia="Times New Roman"/>
          <w:b/>
        </w:rPr>
        <w:t>Clients</w:t>
      </w:r>
      <w:r w:rsidRPr="00482738">
        <w:rPr>
          <w:rFonts w:eastAsia="Times New Roman"/>
        </w:rPr>
        <w:t xml:space="preserve"> field and start typing a name or client number.  It’s a </w:t>
      </w:r>
      <w:r w:rsidRPr="00482738">
        <w:rPr>
          <w:rFonts w:eastAsia="Times New Roman"/>
          <w:i/>
        </w:rPr>
        <w:t>predictive</w:t>
      </w:r>
      <w:r w:rsidRPr="00482738">
        <w:rPr>
          <w:rFonts w:eastAsia="Times New Roman"/>
        </w:rPr>
        <w:t xml:space="preserve"> entry field so the system collects a list of potential matches.  When the correct option appears in the list, click it to move the name into the field. </w:t>
      </w:r>
    </w:p>
    <w:p w14:paraId="6D12BE55" w14:textId="77777777" w:rsidR="00482738" w:rsidRPr="00482738" w:rsidRDefault="00482738" w:rsidP="004F0810">
      <w:pPr>
        <w:spacing w:before="100" w:beforeAutospacing="1" w:after="360"/>
        <w:ind w:left="1620"/>
        <w:jc w:val="center"/>
        <w:divId w:val="1453354881"/>
        <w:rPr>
          <w:rFonts w:ascii="Arial" w:eastAsia="Times New Roman" w:hAnsi="Arial" w:cs="Arial"/>
          <w:color w:val="000000"/>
          <w:sz w:val="20"/>
          <w:szCs w:val="20"/>
        </w:rPr>
      </w:pPr>
      <w:r w:rsidRPr="00482738">
        <w:rPr>
          <w:rFonts w:ascii="Arial" w:eastAsia="Times New Roman" w:hAnsi="Arial" w:cs="Arial"/>
          <w:noProof/>
          <w:color w:val="000000"/>
          <w:sz w:val="20"/>
          <w:szCs w:val="20"/>
        </w:rPr>
        <w:drawing>
          <wp:inline distT="0" distB="0" distL="0" distR="0" wp14:anchorId="6F36307A" wp14:editId="0CEEA68B">
            <wp:extent cx="2907792" cy="2459736"/>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211">
                      <a:extLst>
                        <a:ext uri="{28A0092B-C50C-407E-A947-70E740481C1C}">
                          <a14:useLocalDpi xmlns:a14="http://schemas.microsoft.com/office/drawing/2010/main" val="0"/>
                        </a:ext>
                      </a:extLst>
                    </a:blip>
                    <a:stretch>
                      <a:fillRect/>
                    </a:stretch>
                  </pic:blipFill>
                  <pic:spPr>
                    <a:xfrm>
                      <a:off x="0" y="0"/>
                      <a:ext cx="2907792" cy="2459736"/>
                    </a:xfrm>
                    <a:prstGeom prst="rect">
                      <a:avLst/>
                    </a:prstGeom>
                  </pic:spPr>
                </pic:pic>
              </a:graphicData>
            </a:graphic>
          </wp:inline>
        </w:drawing>
      </w:r>
    </w:p>
    <w:p w14:paraId="031CC256" w14:textId="77777777" w:rsidR="00482738" w:rsidRPr="00482738" w:rsidRDefault="00482738" w:rsidP="00482738">
      <w:pPr>
        <w:numPr>
          <w:ilvl w:val="0"/>
          <w:numId w:val="79"/>
        </w:numPr>
        <w:spacing w:before="100" w:beforeAutospacing="1" w:after="360"/>
        <w:ind w:left="1166"/>
        <w:divId w:val="1453354881"/>
        <w:rPr>
          <w:rFonts w:eastAsia="Times New Roman"/>
        </w:rPr>
      </w:pPr>
      <w:r w:rsidRPr="00482738">
        <w:rPr>
          <w:rFonts w:eastAsia="Times New Roman"/>
        </w:rPr>
        <w:t>To report on more than one client, start typing the next name or number and select it when it appears on the drop-down list of potential matches.</w:t>
      </w:r>
    </w:p>
    <w:p w14:paraId="01580FAC" w14:textId="347EF1AA" w:rsidR="00482738" w:rsidRPr="00482738" w:rsidRDefault="00482738" w:rsidP="00482738">
      <w:pPr>
        <w:numPr>
          <w:ilvl w:val="0"/>
          <w:numId w:val="79"/>
        </w:numPr>
        <w:spacing w:before="100" w:beforeAutospacing="1" w:after="360"/>
        <w:ind w:left="1166"/>
        <w:divId w:val="1453354881"/>
        <w:rPr>
          <w:rFonts w:eastAsia="Times New Roman"/>
        </w:rPr>
      </w:pPr>
      <w:r w:rsidRPr="00482738">
        <w:rPr>
          <w:rFonts w:eastAsia="Times New Roman"/>
        </w:rPr>
        <w:t xml:space="preserve">Use the </w:t>
      </w:r>
      <w:r w:rsidRPr="00482738">
        <w:rPr>
          <w:rFonts w:ascii="Arial" w:eastAsia="Times New Roman" w:hAnsi="Arial" w:cs="Arial"/>
          <w:b/>
          <w:bCs/>
          <w:color w:val="000000"/>
          <w:sz w:val="20"/>
          <w:szCs w:val="20"/>
        </w:rPr>
        <w:t>Date Range</w:t>
      </w:r>
      <w:r w:rsidRPr="00482738">
        <w:rPr>
          <w:rFonts w:eastAsia="Times New Roman"/>
        </w:rPr>
        <w:t xml:space="preserve"> fields to confine the results to a </w:t>
      </w:r>
      <w:r w:rsidR="00D93989" w:rsidRPr="00482738">
        <w:rPr>
          <w:rFonts w:eastAsia="Times New Roman"/>
        </w:rPr>
        <w:t>period</w:t>
      </w:r>
      <w:r w:rsidRPr="00482738">
        <w:rPr>
          <w:rFonts w:eastAsia="Times New Roman"/>
        </w:rPr>
        <w:t>. (The default is today; leaving it as-is returns one day’s results.)</w:t>
      </w:r>
    </w:p>
    <w:p w14:paraId="2A5DF655" w14:textId="77777777" w:rsidR="00482738" w:rsidRPr="00482738" w:rsidRDefault="00482738" w:rsidP="00482738">
      <w:pPr>
        <w:numPr>
          <w:ilvl w:val="0"/>
          <w:numId w:val="81"/>
        </w:numPr>
        <w:spacing w:after="240"/>
        <w:divId w:val="1453354881"/>
        <w:rPr>
          <w:rFonts w:eastAsia="Times New Roman"/>
        </w:rPr>
      </w:pPr>
      <w:r w:rsidRPr="00482738">
        <w:rPr>
          <w:rFonts w:eastAsia="Times New Roman"/>
        </w:rPr>
        <w:t xml:space="preserve">In the </w:t>
      </w:r>
      <w:r w:rsidRPr="00482738">
        <w:rPr>
          <w:i/>
          <w:noProof/>
        </w:rPr>
        <w:t>From</w:t>
      </w:r>
      <w:r w:rsidRPr="00482738">
        <w:rPr>
          <w:rFonts w:eastAsia="Times New Roman"/>
        </w:rPr>
        <w:t xml:space="preserve"> and </w:t>
      </w:r>
      <w:r w:rsidRPr="00482738">
        <w:rPr>
          <w:i/>
          <w:noProof/>
        </w:rPr>
        <w:t>To</w:t>
      </w:r>
      <w:r w:rsidRPr="00482738">
        <w:rPr>
          <w:rFonts w:eastAsia="Times New Roman"/>
        </w:rPr>
        <w:t xml:space="preserve"> boxes, enter, or select from the calendar, a date range.</w:t>
      </w:r>
    </w:p>
    <w:p w14:paraId="71BFD1DE" w14:textId="77777777" w:rsidR="00482738" w:rsidRPr="00482738" w:rsidRDefault="00482738" w:rsidP="004F0810">
      <w:pPr>
        <w:spacing w:after="360"/>
        <w:ind w:left="1166"/>
        <w:jc w:val="center"/>
        <w:divId w:val="1453354881"/>
        <w:rPr>
          <w:rFonts w:eastAsia="Times New Roman"/>
        </w:rPr>
      </w:pPr>
      <w:r w:rsidRPr="00482738">
        <w:rPr>
          <w:rFonts w:eastAsia="Times New Roman"/>
          <w:noProof/>
        </w:rPr>
        <w:drawing>
          <wp:inline distT="0" distB="0" distL="0" distR="0" wp14:anchorId="3A77DD77" wp14:editId="2377F633">
            <wp:extent cx="3575304" cy="2322576"/>
            <wp:effectExtent l="0" t="0" r="0" b="190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212">
                      <a:extLst>
                        <a:ext uri="{28A0092B-C50C-407E-A947-70E740481C1C}">
                          <a14:useLocalDpi xmlns:a14="http://schemas.microsoft.com/office/drawing/2010/main" val="0"/>
                        </a:ext>
                      </a:extLst>
                    </a:blip>
                    <a:stretch>
                      <a:fillRect/>
                    </a:stretch>
                  </pic:blipFill>
                  <pic:spPr>
                    <a:xfrm>
                      <a:off x="0" y="0"/>
                      <a:ext cx="3575304" cy="2322576"/>
                    </a:xfrm>
                    <a:prstGeom prst="rect">
                      <a:avLst/>
                    </a:prstGeom>
                  </pic:spPr>
                </pic:pic>
              </a:graphicData>
            </a:graphic>
          </wp:inline>
        </w:drawing>
      </w:r>
    </w:p>
    <w:p w14:paraId="66E32B25" w14:textId="77777777" w:rsidR="00482738" w:rsidRPr="00482738" w:rsidRDefault="00482738" w:rsidP="00482738">
      <w:pPr>
        <w:numPr>
          <w:ilvl w:val="0"/>
          <w:numId w:val="81"/>
        </w:numPr>
        <w:spacing w:after="240"/>
        <w:divId w:val="1453354881"/>
        <w:rPr>
          <w:rFonts w:eastAsia="Times New Roman"/>
        </w:rPr>
      </w:pPr>
      <w:r w:rsidRPr="00482738">
        <w:rPr>
          <w:rFonts w:eastAsia="Times New Roman"/>
        </w:rPr>
        <w:t>If manually entering, follow in the same format as shown in the field: MM/DD/YYYY.</w:t>
      </w:r>
    </w:p>
    <w:p w14:paraId="33FB057B" w14:textId="30007FA8" w:rsidR="00482738" w:rsidRPr="00482738" w:rsidRDefault="00482738" w:rsidP="00482738">
      <w:pPr>
        <w:numPr>
          <w:ilvl w:val="0"/>
          <w:numId w:val="81"/>
        </w:numPr>
        <w:spacing w:after="240"/>
        <w:divId w:val="1453354881"/>
        <w:rPr>
          <w:rFonts w:eastAsia="Times New Roman"/>
        </w:rPr>
      </w:pPr>
      <w:r w:rsidRPr="00482738">
        <w:rPr>
          <w:rFonts w:eastAsia="Times New Roman"/>
        </w:rPr>
        <w:t>To select the date for either or both fields, click the date picker icon to open the calendar</w:t>
      </w:r>
      <w:r w:rsidR="00650E7E">
        <w:rPr>
          <w:rFonts w:eastAsia="Times New Roman"/>
        </w:rPr>
        <w:t>.</w:t>
      </w:r>
      <w:r w:rsidRPr="00482738">
        <w:rPr>
          <w:rFonts w:eastAsia="Times New Roman"/>
        </w:rPr>
        <w:t xml:space="preserve"> </w:t>
      </w:r>
    </w:p>
    <w:p w14:paraId="400E0DC2" w14:textId="77777777" w:rsidR="00482738" w:rsidRPr="00482738" w:rsidRDefault="00482738" w:rsidP="00482738">
      <w:pPr>
        <w:spacing w:after="360"/>
        <w:ind w:left="1080"/>
        <w:divId w:val="1453354881"/>
        <w:rPr>
          <w:rFonts w:eastAsia="Times New Roman"/>
        </w:rPr>
      </w:pPr>
      <w:r w:rsidRPr="00482738">
        <w:rPr>
          <w:rFonts w:eastAsia="Times New Roman"/>
        </w:rPr>
        <w:t xml:space="preserve">The buttons in the month title panel open the previous </w:t>
      </w:r>
      <w:r w:rsidRPr="00482738">
        <w:rPr>
          <w:rFonts w:eastAsia="Times New Roman"/>
          <w:b/>
        </w:rPr>
        <w:t>|</w:t>
      </w:r>
      <w:r w:rsidRPr="00482738">
        <w:rPr>
          <w:rFonts w:eastAsia="Times New Roman"/>
          <w:b/>
          <w:sz w:val="22"/>
          <w:szCs w:val="22"/>
        </w:rPr>
        <w:t>&lt;|</w:t>
      </w:r>
      <w:r w:rsidRPr="00482738">
        <w:rPr>
          <w:rFonts w:eastAsia="Times New Roman"/>
        </w:rPr>
        <w:t xml:space="preserve"> month or the next </w:t>
      </w:r>
      <w:r w:rsidRPr="00482738">
        <w:rPr>
          <w:rFonts w:eastAsia="Times New Roman"/>
          <w:b/>
        </w:rPr>
        <w:t>|</w:t>
      </w:r>
      <w:r w:rsidRPr="00482738">
        <w:rPr>
          <w:rFonts w:eastAsia="Times New Roman"/>
          <w:b/>
          <w:sz w:val="22"/>
          <w:szCs w:val="22"/>
        </w:rPr>
        <w:t>&gt;|</w:t>
      </w:r>
      <w:r w:rsidRPr="00482738">
        <w:rPr>
          <w:rFonts w:eastAsia="Times New Roman"/>
        </w:rPr>
        <w:t>month.</w:t>
      </w:r>
    </w:p>
    <w:p w14:paraId="11899441" w14:textId="7DC1DF09" w:rsidR="00482738" w:rsidRPr="00D93989" w:rsidRDefault="00482738" w:rsidP="00BA78CA">
      <w:pPr>
        <w:numPr>
          <w:ilvl w:val="0"/>
          <w:numId w:val="79"/>
        </w:numPr>
        <w:spacing w:before="100" w:beforeAutospacing="1" w:after="360"/>
        <w:ind w:left="994"/>
        <w:divId w:val="1453354881"/>
        <w:rPr>
          <w:rFonts w:eastAsia="Times New Roman"/>
        </w:rPr>
      </w:pPr>
      <w:r w:rsidRPr="00D93989">
        <w:rPr>
          <w:rFonts w:eastAsia="Times New Roman"/>
        </w:rPr>
        <w:t xml:space="preserve">Click </w:t>
      </w:r>
      <w:r w:rsidRPr="00D93989">
        <w:rPr>
          <w:rFonts w:ascii="Arial" w:eastAsia="Times New Roman" w:hAnsi="Arial" w:cs="Arial"/>
          <w:b/>
          <w:bCs/>
          <w:color w:val="000000"/>
          <w:sz w:val="20"/>
          <w:szCs w:val="20"/>
        </w:rPr>
        <w:t>Generate Report</w:t>
      </w:r>
      <w:r w:rsidRPr="00D93989">
        <w:rPr>
          <w:rFonts w:eastAsia="Times New Roman"/>
        </w:rPr>
        <w:t xml:space="preserve"> to return the results.</w:t>
      </w:r>
    </w:p>
    <w:p w14:paraId="66093B62" w14:textId="77777777" w:rsidR="00482738" w:rsidRPr="00482738" w:rsidRDefault="00482738" w:rsidP="00482738">
      <w:pPr>
        <w:spacing w:before="100" w:beforeAutospacing="1" w:after="100" w:afterAutospacing="1"/>
        <w:ind w:left="1710"/>
        <w:divId w:val="1453354881"/>
        <w:rPr>
          <w:rFonts w:ascii="Arial" w:eastAsia="Times New Roman" w:hAnsi="Arial" w:cs="Arial"/>
          <w:color w:val="000000"/>
          <w:sz w:val="20"/>
          <w:szCs w:val="20"/>
        </w:rPr>
      </w:pPr>
      <w:r w:rsidRPr="00482738">
        <w:rPr>
          <w:rFonts w:ascii="Arial" w:eastAsia="Times New Roman" w:hAnsi="Arial" w:cs="Arial"/>
          <w:noProof/>
          <w:color w:val="000000"/>
          <w:sz w:val="20"/>
          <w:szCs w:val="20"/>
        </w:rPr>
        <w:drawing>
          <wp:inline distT="0" distB="0" distL="0" distR="0" wp14:anchorId="69DC2CE0" wp14:editId="3EB2882F">
            <wp:extent cx="2020824" cy="36576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213">
                      <a:extLst>
                        <a:ext uri="{28A0092B-C50C-407E-A947-70E740481C1C}">
                          <a14:useLocalDpi xmlns:a14="http://schemas.microsoft.com/office/drawing/2010/main" val="0"/>
                        </a:ext>
                      </a:extLst>
                    </a:blip>
                    <a:stretch>
                      <a:fillRect/>
                    </a:stretch>
                  </pic:blipFill>
                  <pic:spPr>
                    <a:xfrm>
                      <a:off x="0" y="0"/>
                      <a:ext cx="2020824" cy="3657600"/>
                    </a:xfrm>
                    <a:prstGeom prst="rect">
                      <a:avLst/>
                    </a:prstGeom>
                  </pic:spPr>
                </pic:pic>
              </a:graphicData>
            </a:graphic>
          </wp:inline>
        </w:drawing>
      </w:r>
    </w:p>
    <w:p w14:paraId="0B37FA2B" w14:textId="77777777" w:rsidR="00482738" w:rsidRPr="00482738" w:rsidRDefault="00482738" w:rsidP="00482738">
      <w:pPr>
        <w:divId w:val="1453354881"/>
        <w:rPr>
          <w:rFonts w:eastAsia="Times New Roman"/>
        </w:rPr>
      </w:pPr>
      <w:r w:rsidRPr="00482738">
        <w:rPr>
          <w:rFonts w:eastAsia="Times New Roman"/>
        </w:rPr>
        <w:t xml:space="preserve">The report displays in the </w:t>
      </w:r>
      <w:r w:rsidRPr="00482738">
        <w:rPr>
          <w:rFonts w:eastAsia="Times New Roman"/>
          <w:b/>
          <w:i/>
        </w:rPr>
        <w:t>Detail</w:t>
      </w:r>
      <w:r w:rsidRPr="00482738">
        <w:rPr>
          <w:rFonts w:eastAsia="Times New Roman"/>
        </w:rPr>
        <w:t xml:space="preserve"> frame of the page.</w:t>
      </w:r>
    </w:p>
    <w:p w14:paraId="7D84F5BF" w14:textId="5F254F88" w:rsidR="00482738" w:rsidRPr="00482738" w:rsidRDefault="00482738" w:rsidP="00650E7E">
      <w:pPr>
        <w:pStyle w:val="Heading2"/>
        <w:divId w:val="1453354881"/>
      </w:pPr>
      <w:r>
        <w:t>View</w:t>
      </w:r>
      <w:r w:rsidRPr="00482738">
        <w:t xml:space="preserve"> Report Results</w:t>
      </w:r>
    </w:p>
    <w:p w14:paraId="255B9279" w14:textId="5EAB6381" w:rsidR="00482738" w:rsidRDefault="00B84F8C" w:rsidP="00482738">
      <w:pPr>
        <w:spacing w:after="360"/>
        <w:divId w:val="1453354881"/>
      </w:pPr>
      <w:commentRangeStart w:id="269"/>
      <w:r>
        <w:rPr>
          <w:noProof/>
        </w:rPr>
        <w:drawing>
          <wp:inline distT="0" distB="0" distL="0" distR="0" wp14:anchorId="525DC05B" wp14:editId="660F7DF7">
            <wp:extent cx="5943600" cy="30492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port Results Output Callout R2.png"/>
                    <pic:cNvPicPr/>
                  </pic:nvPicPr>
                  <pic:blipFill>
                    <a:blip r:embed="rId214">
                      <a:extLst>
                        <a:ext uri="{28A0092B-C50C-407E-A947-70E740481C1C}">
                          <a14:useLocalDpi xmlns:a14="http://schemas.microsoft.com/office/drawing/2010/main" val="0"/>
                        </a:ext>
                      </a:extLst>
                    </a:blip>
                    <a:stretch>
                      <a:fillRect/>
                    </a:stretch>
                  </pic:blipFill>
                  <pic:spPr>
                    <a:xfrm>
                      <a:off x="0" y="0"/>
                      <a:ext cx="5943600" cy="3049270"/>
                    </a:xfrm>
                    <a:prstGeom prst="rect">
                      <a:avLst/>
                    </a:prstGeom>
                  </pic:spPr>
                </pic:pic>
              </a:graphicData>
            </a:graphic>
          </wp:inline>
        </w:drawing>
      </w:r>
      <w:commentRangeEnd w:id="269"/>
      <w:r w:rsidR="00BB5D7E">
        <w:rPr>
          <w:rStyle w:val="CommentReference"/>
        </w:rPr>
        <w:commentReference w:id="269"/>
      </w:r>
    </w:p>
    <w:p w14:paraId="799A6586" w14:textId="77777777" w:rsidR="00EE2D21" w:rsidRPr="00482738" w:rsidRDefault="00EE2D21" w:rsidP="00BA78CA">
      <w:pPr>
        <w:keepNext/>
        <w:spacing w:before="120" w:after="0"/>
        <w:divId w:val="1453354881"/>
        <w:rPr>
          <w:b/>
          <w:color w:val="808080" w:themeColor="background1" w:themeShade="80"/>
        </w:rPr>
      </w:pPr>
      <w:r w:rsidRPr="00482738">
        <w:rPr>
          <w:b/>
          <w:color w:val="808080" w:themeColor="background1" w:themeShade="80"/>
        </w:rPr>
        <w:t>Report Actions</w:t>
      </w:r>
    </w:p>
    <w:p w14:paraId="3335BC98" w14:textId="77777777" w:rsidR="00EE2D21" w:rsidRPr="00482738" w:rsidRDefault="00EE2D21" w:rsidP="00EE2D21">
      <w:pPr>
        <w:divId w:val="1453354881"/>
      </w:pPr>
      <w:r w:rsidRPr="00482738">
        <w:t xml:space="preserve">By default, the new report page makes available options for formatting and viewing the content. The group of options appears in the </w:t>
      </w:r>
      <w:r w:rsidRPr="00482738">
        <w:rPr>
          <w:rFonts w:cs="Arial"/>
          <w:i/>
          <w:iCs/>
          <w:color w:val="000000"/>
        </w:rPr>
        <w:t>View Report</w:t>
      </w:r>
      <w:r w:rsidRPr="00482738">
        <w:t xml:space="preserve"> panel above the report results in the upper-left corner of the </w:t>
      </w:r>
      <w:r w:rsidRPr="00482738">
        <w:rPr>
          <w:b/>
          <w:i/>
        </w:rPr>
        <w:t>Detail</w:t>
      </w:r>
      <w:r w:rsidRPr="00482738">
        <w:t xml:space="preserve"> frame.</w:t>
      </w:r>
    </w:p>
    <w:p w14:paraId="2F90D0E3" w14:textId="77777777" w:rsidR="00EE2D21" w:rsidRPr="00482738" w:rsidRDefault="00EE2D21" w:rsidP="00EE2D21">
      <w:pPr>
        <w:spacing w:after="0"/>
        <w:ind w:left="994"/>
        <w:divId w:val="1453354881"/>
      </w:pPr>
      <w:r w:rsidRPr="00482738">
        <w:rPr>
          <w:noProof/>
        </w:rPr>
        <w:drawing>
          <wp:inline distT="0" distB="0" distL="0" distR="0" wp14:anchorId="6D9E2B11" wp14:editId="67E724A2">
            <wp:extent cx="2889504" cy="2121408"/>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215">
                      <a:extLst>
                        <a:ext uri="{28A0092B-C50C-407E-A947-70E740481C1C}">
                          <a14:useLocalDpi xmlns:a14="http://schemas.microsoft.com/office/drawing/2010/main" val="0"/>
                        </a:ext>
                      </a:extLst>
                    </a:blip>
                    <a:stretch>
                      <a:fillRect/>
                    </a:stretch>
                  </pic:blipFill>
                  <pic:spPr>
                    <a:xfrm>
                      <a:off x="0" y="0"/>
                      <a:ext cx="2889504" cy="2121408"/>
                    </a:xfrm>
                    <a:prstGeom prst="rect">
                      <a:avLst/>
                    </a:prstGeom>
                  </pic:spPr>
                </pic:pic>
              </a:graphicData>
            </a:graphic>
          </wp:inline>
        </w:drawing>
      </w:r>
    </w:p>
    <w:p w14:paraId="61AA5ABF" w14:textId="77777777" w:rsidR="00EE2D21" w:rsidRPr="00482738" w:rsidRDefault="00EE2D21" w:rsidP="00EE2D21">
      <w:pPr>
        <w:numPr>
          <w:ilvl w:val="0"/>
          <w:numId w:val="80"/>
        </w:numPr>
        <w:spacing w:after="0"/>
        <w:divId w:val="1453354881"/>
        <w:rPr>
          <w:rFonts w:eastAsia="Times New Roman"/>
        </w:rPr>
      </w:pPr>
      <w:r w:rsidRPr="00E0443F">
        <w:rPr>
          <w:rFonts w:eastAsia="Times New Roman"/>
          <w:b/>
        </w:rPr>
        <w:t>Left and right arrows</w:t>
      </w:r>
      <w:r w:rsidRPr="00482738">
        <w:rPr>
          <w:rFonts w:eastAsia="Times New Roman"/>
        </w:rPr>
        <w:t xml:space="preserve">: click </w:t>
      </w:r>
      <w:r w:rsidRPr="00482738">
        <w:rPr>
          <w:rFonts w:ascii="Arial" w:eastAsia="Times New Roman" w:hAnsi="Arial" w:cs="Arial"/>
          <w:b/>
          <w:sz w:val="20"/>
          <w:szCs w:val="20"/>
        </w:rPr>
        <w:t>|</w:t>
      </w:r>
      <w:r w:rsidRPr="00482738">
        <w:rPr>
          <w:rFonts w:ascii="Arial" w:eastAsia="Times New Roman" w:hAnsi="Arial" w:cs="Arial"/>
          <w:b/>
          <w:bCs/>
          <w:color w:val="000000"/>
          <w:sz w:val="20"/>
          <w:szCs w:val="20"/>
        </w:rPr>
        <w:t>&gt;|</w:t>
      </w:r>
      <w:r w:rsidRPr="00482738">
        <w:rPr>
          <w:rFonts w:eastAsia="Times New Roman"/>
        </w:rPr>
        <w:t xml:space="preserve"> arrow-right to move ahead one page in the results, click </w:t>
      </w:r>
      <w:r w:rsidRPr="00482738">
        <w:rPr>
          <w:rFonts w:ascii="Arial" w:eastAsia="Times New Roman" w:hAnsi="Arial" w:cs="Arial"/>
          <w:b/>
          <w:sz w:val="20"/>
          <w:szCs w:val="20"/>
        </w:rPr>
        <w:t>|</w:t>
      </w:r>
      <w:r w:rsidRPr="00482738">
        <w:rPr>
          <w:rFonts w:ascii="Arial" w:eastAsia="Times New Roman" w:hAnsi="Arial" w:cs="Arial"/>
          <w:b/>
          <w:bCs/>
          <w:color w:val="000000"/>
          <w:sz w:val="20"/>
          <w:szCs w:val="20"/>
        </w:rPr>
        <w:t>&lt;|</w:t>
      </w:r>
      <w:r w:rsidRPr="00482738">
        <w:rPr>
          <w:rFonts w:eastAsia="Times New Roman"/>
        </w:rPr>
        <w:t xml:space="preserve"> arrow-left to go to the previous page.</w:t>
      </w:r>
    </w:p>
    <w:p w14:paraId="5F6839C3" w14:textId="77777777" w:rsidR="00EE2D21" w:rsidRPr="00482738" w:rsidRDefault="00EE2D21" w:rsidP="00EE2D21">
      <w:pPr>
        <w:numPr>
          <w:ilvl w:val="0"/>
          <w:numId w:val="80"/>
        </w:numPr>
        <w:spacing w:after="0"/>
        <w:divId w:val="1453354881"/>
        <w:rPr>
          <w:rFonts w:eastAsia="Times New Roman"/>
        </w:rPr>
      </w:pPr>
      <w:r w:rsidRPr="00E0443F">
        <w:rPr>
          <w:rFonts w:eastAsia="Times New Roman"/>
          <w:b/>
        </w:rPr>
        <w:t>Number of pages</w:t>
      </w:r>
      <w:r w:rsidRPr="00482738">
        <w:rPr>
          <w:rFonts w:eastAsia="Times New Roman"/>
        </w:rPr>
        <w:t xml:space="preserve"> in the report: shows the </w:t>
      </w:r>
      <w:r w:rsidRPr="00482738">
        <w:rPr>
          <w:rFonts w:eastAsia="Times New Roman" w:cs="Arial"/>
          <w:i/>
          <w:iCs/>
          <w:color w:val="000000"/>
        </w:rPr>
        <w:t>page of pages</w:t>
      </w:r>
      <w:r w:rsidRPr="00482738">
        <w:rPr>
          <w:rFonts w:eastAsia="Times New Roman"/>
        </w:rPr>
        <w:t>, for example 1 / 5, where you can enter a number in the box and jump to any page of the report.</w:t>
      </w:r>
    </w:p>
    <w:p w14:paraId="3C7CC8A7" w14:textId="77777777" w:rsidR="00EE2D21" w:rsidRDefault="00EE2D21" w:rsidP="00EE2D21">
      <w:pPr>
        <w:numPr>
          <w:ilvl w:val="0"/>
          <w:numId w:val="80"/>
        </w:numPr>
        <w:spacing w:after="0"/>
        <w:divId w:val="1453354881"/>
        <w:rPr>
          <w:rFonts w:eastAsia="Times New Roman"/>
        </w:rPr>
      </w:pPr>
      <w:r w:rsidRPr="00E0443F">
        <w:rPr>
          <w:rFonts w:eastAsia="Times New Roman"/>
          <w:b/>
        </w:rPr>
        <w:t>Toggle button</w:t>
      </w:r>
      <w:r w:rsidRPr="00482738">
        <w:rPr>
          <w:rFonts w:eastAsia="Times New Roman"/>
        </w:rPr>
        <w:t xml:space="preserve"> expands the space for viewing the report.  It hides (and redisplays) the </w:t>
      </w:r>
      <w:r w:rsidRPr="00482738">
        <w:rPr>
          <w:rFonts w:eastAsia="Times New Roman" w:cs="Arial"/>
          <w:i/>
          <w:iCs/>
          <w:color w:val="000000"/>
        </w:rPr>
        <w:t>View Report</w:t>
      </w:r>
      <w:r w:rsidRPr="00482738">
        <w:rPr>
          <w:rFonts w:eastAsia="Times New Roman"/>
        </w:rPr>
        <w:t xml:space="preserve"> panel that appears above the report content.</w:t>
      </w:r>
    </w:p>
    <w:p w14:paraId="1A2A8E34" w14:textId="77777777" w:rsidR="00EE2D21" w:rsidRPr="00482738" w:rsidRDefault="00EE2D21" w:rsidP="00EE2D21">
      <w:pPr>
        <w:numPr>
          <w:ilvl w:val="0"/>
          <w:numId w:val="80"/>
        </w:numPr>
        <w:contextualSpacing/>
        <w:divId w:val="1453354881"/>
        <w:rPr>
          <w:rFonts w:eastAsia="Times New Roman"/>
        </w:rPr>
      </w:pPr>
      <w:r w:rsidRPr="00E0443F">
        <w:rPr>
          <w:rFonts w:eastAsia="Times New Roman"/>
          <w:b/>
        </w:rPr>
        <w:t>Output Type dropdown</w:t>
      </w:r>
      <w:r>
        <w:rPr>
          <w:rFonts w:eastAsia="Times New Roman"/>
        </w:rPr>
        <w:t xml:space="preserve"> is a list of options for saving the report.  Use the </w:t>
      </w:r>
      <w:r w:rsidRPr="00650E7E">
        <w:rPr>
          <w:rFonts w:eastAsia="Times New Roman"/>
          <w:b/>
          <w:i/>
        </w:rPr>
        <w:t>View Report</w:t>
      </w:r>
      <w:r>
        <w:rPr>
          <w:rFonts w:eastAsia="Times New Roman"/>
        </w:rPr>
        <w:t xml:space="preserve"> button to see the report in the new file format.</w:t>
      </w:r>
    </w:p>
    <w:p w14:paraId="70153788" w14:textId="0AF3D736" w:rsidR="00EE2D21" w:rsidRPr="00BA78CA" w:rsidRDefault="00EE2D21" w:rsidP="00BA78CA">
      <w:pPr>
        <w:keepNext/>
        <w:spacing w:before="120" w:after="0"/>
        <w:divId w:val="1453354881"/>
        <w:rPr>
          <w:b/>
          <w:color w:val="808080" w:themeColor="background1" w:themeShade="80"/>
        </w:rPr>
      </w:pPr>
      <w:r w:rsidRPr="00BA78CA">
        <w:rPr>
          <w:b/>
          <w:color w:val="808080" w:themeColor="background1" w:themeShade="80"/>
        </w:rPr>
        <w:t>Report Results</w:t>
      </w:r>
    </w:p>
    <w:p w14:paraId="00A7752C" w14:textId="3E8A066F" w:rsidR="00EE2D21" w:rsidRDefault="00EE2D21" w:rsidP="00482738">
      <w:pPr>
        <w:spacing w:after="360"/>
        <w:divId w:val="1453354881"/>
      </w:pPr>
      <w:r>
        <w:t>The report results show up to 20 list items on a display page.</w:t>
      </w:r>
    </w:p>
    <w:p w14:paraId="5025A24C" w14:textId="4A3ED4C1" w:rsidR="00EE2D21" w:rsidRDefault="00EE2D21" w:rsidP="00BA78CA">
      <w:pPr>
        <w:pStyle w:val="Heading3"/>
        <w:divId w:val="1453354881"/>
      </w:pPr>
      <w:r>
        <w:t>Request Status Report</w:t>
      </w:r>
    </w:p>
    <w:p w14:paraId="6774DA5C" w14:textId="3D4B97FB" w:rsidR="00EE2D21" w:rsidRDefault="00EE2D21" w:rsidP="00482738">
      <w:pPr>
        <w:spacing w:after="360"/>
        <w:divId w:val="1453354881"/>
      </w:pPr>
      <w:r>
        <w:t xml:space="preserve">The Request Status Report will </w:t>
      </w:r>
      <w:r w:rsidR="00121571">
        <w:t>closely resemble</w:t>
      </w:r>
      <w:r>
        <w:t xml:space="preserve"> the example below.</w:t>
      </w:r>
    </w:p>
    <w:p w14:paraId="7B0FA7DD" w14:textId="599878FC" w:rsidR="00EE2D21" w:rsidRDefault="00D21027" w:rsidP="00633CAA">
      <w:pPr>
        <w:spacing w:after="360"/>
        <w:divId w:val="1453354881"/>
      </w:pPr>
      <w:r>
        <w:rPr>
          <w:noProof/>
        </w:rPr>
        <w:drawing>
          <wp:inline distT="0" distB="0" distL="0" distR="0" wp14:anchorId="4966475E" wp14:editId="671D3187">
            <wp:extent cx="5943600" cy="3985895"/>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
                    <pic:cNvPicPr/>
                  </pic:nvPicPr>
                  <pic:blipFill>
                    <a:blip r:embed="rId216">
                      <a:extLst>
                        <a:ext uri="{28A0092B-C50C-407E-A947-70E740481C1C}">
                          <a14:useLocalDpi xmlns:a14="http://schemas.microsoft.com/office/drawing/2010/main" val="0"/>
                        </a:ext>
                      </a:extLst>
                    </a:blip>
                    <a:stretch>
                      <a:fillRect/>
                    </a:stretch>
                  </pic:blipFill>
                  <pic:spPr>
                    <a:xfrm>
                      <a:off x="0" y="0"/>
                      <a:ext cx="5943600" cy="3985895"/>
                    </a:xfrm>
                    <a:prstGeom prst="rect">
                      <a:avLst/>
                    </a:prstGeom>
                  </pic:spPr>
                </pic:pic>
              </a:graphicData>
            </a:graphic>
          </wp:inline>
        </w:drawing>
      </w:r>
    </w:p>
    <w:p w14:paraId="6D429CB6" w14:textId="120D12A8" w:rsidR="00B83559" w:rsidRDefault="00B83559" w:rsidP="00BA78CA">
      <w:pPr>
        <w:pStyle w:val="Heading3"/>
        <w:divId w:val="1453354881"/>
      </w:pPr>
      <w:r w:rsidRPr="00B83559">
        <w:t>Turnaround Time by Requester</w:t>
      </w:r>
    </w:p>
    <w:p w14:paraId="1A9176A6" w14:textId="32D7C6FE" w:rsidR="00B83559" w:rsidRDefault="00EE5E42" w:rsidP="00D21027">
      <w:pPr>
        <w:divId w:val="1453354881"/>
      </w:pPr>
      <w:r w:rsidRPr="00EE5E42">
        <w:t>The Turnaround Time by Requester</w:t>
      </w:r>
      <w:r>
        <w:t xml:space="preserve"> </w:t>
      </w:r>
      <w:r w:rsidRPr="00EE5E42">
        <w:t>Report will closely resemble the example below.</w:t>
      </w:r>
    </w:p>
    <w:p w14:paraId="4D9926BD" w14:textId="2ED35121" w:rsidR="00D21027" w:rsidRDefault="00D21027" w:rsidP="004F0810">
      <w:pPr>
        <w:jc w:val="center"/>
        <w:divId w:val="1453354881"/>
      </w:pPr>
      <w:r>
        <w:rPr>
          <w:noProof/>
        </w:rPr>
        <w:drawing>
          <wp:inline distT="0" distB="0" distL="0" distR="0" wp14:anchorId="7BDC1CCD" wp14:editId="4649DF0E">
            <wp:extent cx="4197096" cy="4279392"/>
            <wp:effectExtent l="0" t="0" r="0" b="698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
                    <pic:cNvPicPr/>
                  </pic:nvPicPr>
                  <pic:blipFill>
                    <a:blip r:embed="rId217">
                      <a:extLst>
                        <a:ext uri="{28A0092B-C50C-407E-A947-70E740481C1C}">
                          <a14:useLocalDpi xmlns:a14="http://schemas.microsoft.com/office/drawing/2010/main" val="0"/>
                        </a:ext>
                      </a:extLst>
                    </a:blip>
                    <a:stretch>
                      <a:fillRect/>
                    </a:stretch>
                  </pic:blipFill>
                  <pic:spPr>
                    <a:xfrm>
                      <a:off x="0" y="0"/>
                      <a:ext cx="4197096" cy="4279392"/>
                    </a:xfrm>
                    <a:prstGeom prst="rect">
                      <a:avLst/>
                    </a:prstGeom>
                  </pic:spPr>
                </pic:pic>
              </a:graphicData>
            </a:graphic>
          </wp:inline>
        </w:drawing>
      </w:r>
    </w:p>
    <w:p w14:paraId="1669B694" w14:textId="77777777" w:rsidR="00D21027" w:rsidRPr="00B83559" w:rsidRDefault="00D21027" w:rsidP="004F0810">
      <w:pPr>
        <w:divId w:val="1453354881"/>
      </w:pPr>
    </w:p>
    <w:p w14:paraId="5AD1E8DB" w14:textId="1BCBEDE6" w:rsidR="008D5420" w:rsidRPr="00345CD0" w:rsidRDefault="008D5420" w:rsidP="00345CD0">
      <w:pPr>
        <w:keepNext/>
        <w:spacing w:after="0"/>
        <w:divId w:val="1453354881"/>
        <w:rPr>
          <w:b/>
          <w:color w:val="808080" w:themeColor="background1" w:themeShade="80"/>
        </w:rPr>
      </w:pPr>
      <w:r w:rsidRPr="00345CD0">
        <w:rPr>
          <w:b/>
          <w:color w:val="808080" w:themeColor="background1" w:themeShade="80"/>
        </w:rPr>
        <w:t>Report Web Viewer</w:t>
      </w:r>
    </w:p>
    <w:p w14:paraId="79724633" w14:textId="79CEC22B" w:rsidR="008D5420" w:rsidRDefault="008D5420" w:rsidP="00482738">
      <w:pPr>
        <w:spacing w:after="360"/>
        <w:divId w:val="1453354881"/>
      </w:pPr>
      <w:r>
        <w:t xml:space="preserve">A link in the </w:t>
      </w:r>
      <w:r w:rsidR="00345CD0" w:rsidRPr="00345CD0">
        <w:rPr>
          <w:b/>
          <w:i/>
        </w:rPr>
        <w:t>Requests</w:t>
      </w:r>
      <w:r w:rsidRPr="00345CD0">
        <w:rPr>
          <w:b/>
          <w:i/>
        </w:rPr>
        <w:t xml:space="preserve"> Received</w:t>
      </w:r>
      <w:r>
        <w:t xml:space="preserve"> column </w:t>
      </w:r>
      <w:r w:rsidR="00EE5E42">
        <w:t xml:space="preserve">of the </w:t>
      </w:r>
      <w:r w:rsidR="00EE5E42" w:rsidRPr="004F0810">
        <w:rPr>
          <w:b/>
        </w:rPr>
        <w:t>Turnaround Time by Requester</w:t>
      </w:r>
      <w:r w:rsidR="00EE5E42">
        <w:t xml:space="preserve"> Rep</w:t>
      </w:r>
      <w:r w:rsidR="00C8224D">
        <w:t>o</w:t>
      </w:r>
      <w:r w:rsidR="00EE5E42">
        <w:t xml:space="preserve">rt </w:t>
      </w:r>
      <w:r>
        <w:t xml:space="preserve">opens a status summary of each request received.  </w:t>
      </w:r>
      <w:r w:rsidR="00F51A9F">
        <w:t xml:space="preserve">The example below </w:t>
      </w:r>
      <w:r w:rsidR="00345CD0">
        <w:t>shows the content of the summary.</w:t>
      </w:r>
    </w:p>
    <w:p w14:paraId="6F2907FC" w14:textId="4AEE6205" w:rsidR="00F51A9F" w:rsidRDefault="00345CD0" w:rsidP="00482738">
      <w:pPr>
        <w:spacing w:after="360"/>
        <w:divId w:val="1453354881"/>
      </w:pPr>
      <w:r>
        <w:rPr>
          <w:noProof/>
        </w:rPr>
        <w:drawing>
          <wp:inline distT="0" distB="0" distL="0" distR="0" wp14:anchorId="671BC730" wp14:editId="602FD768">
            <wp:extent cx="5943600" cy="38227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
                    <pic:cNvPicPr/>
                  </pic:nvPicPr>
                  <pic:blipFill>
                    <a:blip r:embed="rId218">
                      <a:extLst>
                        <a:ext uri="{28A0092B-C50C-407E-A947-70E740481C1C}">
                          <a14:useLocalDpi xmlns:a14="http://schemas.microsoft.com/office/drawing/2010/main" val="0"/>
                        </a:ext>
                      </a:extLst>
                    </a:blip>
                    <a:stretch>
                      <a:fillRect/>
                    </a:stretch>
                  </pic:blipFill>
                  <pic:spPr>
                    <a:xfrm>
                      <a:off x="0" y="0"/>
                      <a:ext cx="5943600" cy="382270"/>
                    </a:xfrm>
                    <a:prstGeom prst="rect">
                      <a:avLst/>
                    </a:prstGeom>
                  </pic:spPr>
                </pic:pic>
              </a:graphicData>
            </a:graphic>
          </wp:inline>
        </w:drawing>
      </w:r>
    </w:p>
    <w:p w14:paraId="36333707" w14:textId="151DF0A0" w:rsidR="00345CD0" w:rsidRDefault="00345CD0" w:rsidP="00037D08">
      <w:pPr>
        <w:spacing w:after="360"/>
        <w:ind w:left="2880"/>
        <w:divId w:val="1453354881"/>
      </w:pPr>
      <w:r>
        <w:rPr>
          <w:noProof/>
        </w:rPr>
        <w:drawing>
          <wp:inline distT="0" distB="0" distL="0" distR="0" wp14:anchorId="38A4E805" wp14:editId="28512DEC">
            <wp:extent cx="3977640" cy="384048"/>
            <wp:effectExtent l="0" t="0" r="381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
                    <pic:cNvPicPr/>
                  </pic:nvPicPr>
                  <pic:blipFill>
                    <a:blip r:embed="rId219">
                      <a:extLst>
                        <a:ext uri="{28A0092B-C50C-407E-A947-70E740481C1C}">
                          <a14:useLocalDpi xmlns:a14="http://schemas.microsoft.com/office/drawing/2010/main" val="0"/>
                        </a:ext>
                      </a:extLst>
                    </a:blip>
                    <a:stretch>
                      <a:fillRect/>
                    </a:stretch>
                  </pic:blipFill>
                  <pic:spPr>
                    <a:xfrm>
                      <a:off x="0" y="0"/>
                      <a:ext cx="3977640" cy="384048"/>
                    </a:xfrm>
                    <a:prstGeom prst="rect">
                      <a:avLst/>
                    </a:prstGeom>
                  </pic:spPr>
                </pic:pic>
              </a:graphicData>
            </a:graphic>
          </wp:inline>
        </w:drawing>
      </w:r>
    </w:p>
    <w:p w14:paraId="478A6653" w14:textId="145DDA9C" w:rsidR="00F51A9F" w:rsidRPr="00482738" w:rsidRDefault="00FE7EE2" w:rsidP="00482738">
      <w:pPr>
        <w:spacing w:after="360"/>
        <w:divId w:val="1453354881"/>
      </w:pPr>
      <w:r>
        <w:t xml:space="preserve">The example </w:t>
      </w:r>
      <w:r w:rsidR="00345CD0">
        <w:t>identifies one request that has been</w:t>
      </w:r>
      <w:r>
        <w:t xml:space="preserve"> completed </w:t>
      </w:r>
      <w:r w:rsidR="00345CD0">
        <w:t>and</w:t>
      </w:r>
      <w:r>
        <w:t xml:space="preserve"> is in archive.</w:t>
      </w:r>
    </w:p>
    <w:p w14:paraId="623533A1" w14:textId="15355C50" w:rsidR="00482738" w:rsidRPr="00482738" w:rsidRDefault="00482738" w:rsidP="00650E7E">
      <w:pPr>
        <w:pStyle w:val="Heading2"/>
        <w:divId w:val="1453354881"/>
      </w:pPr>
      <w:r>
        <w:t>Save</w:t>
      </w:r>
      <w:r w:rsidRPr="00482738">
        <w:t xml:space="preserve"> the Report</w:t>
      </w:r>
    </w:p>
    <w:p w14:paraId="2E0A89A5" w14:textId="77777777" w:rsidR="00482738" w:rsidRPr="00482738" w:rsidRDefault="00482738" w:rsidP="00482738">
      <w:pPr>
        <w:spacing w:after="240"/>
        <w:divId w:val="1453354881"/>
      </w:pPr>
      <w:r w:rsidRPr="00482738">
        <w:t xml:space="preserve">The onscreen report results </w:t>
      </w:r>
      <w:r w:rsidRPr="00037D08">
        <w:rPr>
          <w:rStyle w:val="NoCheckChar"/>
        </w:rPr>
        <w:t>is</w:t>
      </w:r>
      <w:r w:rsidRPr="00482738">
        <w:t xml:space="preserve"> a fixed display. It is an orderly presentation of the records collected from the database. As is, its content cannot be manipulated, copied, or printed from the page.</w:t>
      </w:r>
    </w:p>
    <w:p w14:paraId="654F56D5" w14:textId="77777777" w:rsidR="00482738" w:rsidRPr="00482738" w:rsidRDefault="00482738" w:rsidP="00482738">
      <w:pPr>
        <w:spacing w:after="240"/>
        <w:divId w:val="1453354881"/>
      </w:pPr>
      <w:r w:rsidRPr="00482738">
        <w:t>To create a copy of the report, save it in another format.</w:t>
      </w:r>
    </w:p>
    <w:p w14:paraId="2FC305B1" w14:textId="77777777" w:rsidR="00482738" w:rsidRPr="00482738" w:rsidRDefault="00482738" w:rsidP="00482738">
      <w:pPr>
        <w:numPr>
          <w:ilvl w:val="0"/>
          <w:numId w:val="82"/>
        </w:numPr>
        <w:spacing w:after="240"/>
        <w:divId w:val="1453354881"/>
      </w:pPr>
      <w:r w:rsidRPr="00482738">
        <w:t>Click in the Output Type field to open the list of available file types.</w:t>
      </w:r>
    </w:p>
    <w:p w14:paraId="67BE28BF" w14:textId="2FAA3216" w:rsidR="00482738" w:rsidRPr="00482738" w:rsidRDefault="0089084E" w:rsidP="00482738">
      <w:pPr>
        <w:spacing w:after="240"/>
        <w:ind w:left="900"/>
        <w:divId w:val="1453354881"/>
      </w:pPr>
      <w:ins w:id="270" w:author="Susan Ladwig" w:date="2017-06-22T16:08:00Z">
        <w:r>
          <w:rPr>
            <w:noProof/>
          </w:rPr>
          <w:drawing>
            <wp:inline distT="0" distB="0" distL="0" distR="0" wp14:anchorId="2F503DED" wp14:editId="403B27B3">
              <wp:extent cx="1470787" cy="1486029"/>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outputtypes.png"/>
                      <pic:cNvPicPr/>
                    </pic:nvPicPr>
                    <pic:blipFill>
                      <a:blip r:embed="rId220">
                        <a:extLst>
                          <a:ext uri="{28A0092B-C50C-407E-A947-70E740481C1C}">
                            <a14:useLocalDpi xmlns:a14="http://schemas.microsoft.com/office/drawing/2010/main" val="0"/>
                          </a:ext>
                        </a:extLst>
                      </a:blip>
                      <a:stretch>
                        <a:fillRect/>
                      </a:stretch>
                    </pic:blipFill>
                    <pic:spPr>
                      <a:xfrm>
                        <a:off x="0" y="0"/>
                        <a:ext cx="1470787" cy="1486029"/>
                      </a:xfrm>
                      <a:prstGeom prst="rect">
                        <a:avLst/>
                      </a:prstGeom>
                    </pic:spPr>
                  </pic:pic>
                </a:graphicData>
              </a:graphic>
            </wp:inline>
          </w:drawing>
        </w:r>
      </w:ins>
      <w:commentRangeStart w:id="271"/>
      <w:del w:id="272" w:author="Susan Ladwig" w:date="2017-06-22T16:08:00Z">
        <w:r w:rsidR="00482738" w:rsidRPr="00482738" w:rsidDel="0089084E">
          <w:rPr>
            <w:noProof/>
          </w:rPr>
          <w:drawing>
            <wp:inline distT="0" distB="0" distL="0" distR="0" wp14:anchorId="7A76E5C1" wp14:editId="764F6A01">
              <wp:extent cx="2276856" cy="128016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221">
                        <a:extLst>
                          <a:ext uri="{28A0092B-C50C-407E-A947-70E740481C1C}">
                            <a14:useLocalDpi xmlns:a14="http://schemas.microsoft.com/office/drawing/2010/main" val="0"/>
                          </a:ext>
                        </a:extLst>
                      </a:blip>
                      <a:stretch>
                        <a:fillRect/>
                      </a:stretch>
                    </pic:blipFill>
                    <pic:spPr>
                      <a:xfrm>
                        <a:off x="0" y="0"/>
                        <a:ext cx="2276856" cy="1280160"/>
                      </a:xfrm>
                      <a:prstGeom prst="rect">
                        <a:avLst/>
                      </a:prstGeom>
                    </pic:spPr>
                  </pic:pic>
                </a:graphicData>
              </a:graphic>
            </wp:inline>
          </w:drawing>
        </w:r>
      </w:del>
      <w:commentRangeEnd w:id="271"/>
      <w:r w:rsidR="00ED3D85">
        <w:rPr>
          <w:rStyle w:val="CommentReference"/>
        </w:rPr>
        <w:commentReference w:id="271"/>
      </w:r>
    </w:p>
    <w:p w14:paraId="052E123D" w14:textId="77777777" w:rsidR="00482738" w:rsidRPr="00482738" w:rsidRDefault="00482738" w:rsidP="00482738">
      <w:pPr>
        <w:numPr>
          <w:ilvl w:val="0"/>
          <w:numId w:val="82"/>
        </w:numPr>
        <w:spacing w:after="240"/>
        <w:contextualSpacing/>
        <w:divId w:val="1453354881"/>
      </w:pPr>
      <w:r w:rsidRPr="00482738">
        <w:t xml:space="preserve">Click to select a file type.  If the new file does not open, click </w:t>
      </w:r>
      <w:r w:rsidRPr="00482738">
        <w:rPr>
          <w:b/>
        </w:rPr>
        <w:t>View Report</w:t>
      </w:r>
      <w:r w:rsidRPr="00482738">
        <w:t>.</w:t>
      </w:r>
    </w:p>
    <w:p w14:paraId="537E6262" w14:textId="09AFE5FE" w:rsidR="00482738" w:rsidRPr="00482738" w:rsidRDefault="00482738" w:rsidP="00650E7E">
      <w:pPr>
        <w:numPr>
          <w:ilvl w:val="0"/>
          <w:numId w:val="82"/>
        </w:numPr>
        <w:spacing w:after="240"/>
        <w:divId w:val="1453354881"/>
      </w:pPr>
      <w:r w:rsidRPr="00482738">
        <w:t xml:space="preserve">Save or view </w:t>
      </w:r>
      <w:r w:rsidR="00E9494C">
        <w:t xml:space="preserve">in the selected </w:t>
      </w:r>
      <w:r w:rsidRPr="00482738">
        <w:t>file</w:t>
      </w:r>
      <w:r w:rsidR="00E9494C">
        <w:t xml:space="preserve"> format</w:t>
      </w:r>
      <w:r w:rsidRPr="00482738">
        <w:t>.</w:t>
      </w:r>
    </w:p>
    <w:p w14:paraId="32913A98" w14:textId="77777777" w:rsidR="00482738" w:rsidRPr="00482738" w:rsidRDefault="00482738" w:rsidP="00482738">
      <w:pPr>
        <w:keepNext/>
        <w:spacing w:after="0"/>
        <w:divId w:val="1453354881"/>
        <w:rPr>
          <w:b/>
          <w:color w:val="767171" w:themeColor="background2" w:themeShade="80"/>
        </w:rPr>
      </w:pPr>
      <w:r w:rsidRPr="00482738">
        <w:rPr>
          <w:b/>
          <w:color w:val="767171" w:themeColor="background2" w:themeShade="80"/>
        </w:rPr>
        <w:t>Output Type</w:t>
      </w:r>
    </w:p>
    <w:p w14:paraId="0881AFC4" w14:textId="03B902F4" w:rsidR="00482738" w:rsidRPr="00482738" w:rsidRDefault="00482738" w:rsidP="00482738">
      <w:pPr>
        <w:keepNext/>
        <w:spacing w:after="360"/>
        <w:divId w:val="1453354881"/>
      </w:pPr>
      <w:r w:rsidRPr="00482738">
        <w:t xml:space="preserve">The </w:t>
      </w:r>
      <w:r w:rsidRPr="00482738">
        <w:rPr>
          <w:rFonts w:ascii="Arial" w:hAnsi="Arial" w:cs="Arial"/>
          <w:b/>
          <w:bCs/>
          <w:i/>
          <w:color w:val="000000"/>
          <w:sz w:val="20"/>
          <w:szCs w:val="20"/>
        </w:rPr>
        <w:t>Output Type</w:t>
      </w:r>
      <w:r w:rsidRPr="00482738">
        <w:t xml:space="preserve"> box is </w:t>
      </w:r>
      <w:r w:rsidR="00922046">
        <w:t xml:space="preserve">a </w:t>
      </w:r>
      <w:r w:rsidRPr="00482738">
        <w:t xml:space="preserve">list of options for making the content available for other purposes. The default display is HTML, in paginated form.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7460"/>
      </w:tblGrid>
      <w:tr w:rsidR="00482738" w:rsidRPr="00482738" w14:paraId="0CD8AA0D" w14:textId="77777777" w:rsidTr="00482738">
        <w:trPr>
          <w:divId w:val="1453354881"/>
        </w:trPr>
        <w:tc>
          <w:tcPr>
            <w:tcW w:w="1890" w:type="dxa"/>
            <w:tcBorders>
              <w:right w:val="single" w:sz="12" w:space="0" w:color="767171" w:themeColor="background2" w:themeShade="80"/>
            </w:tcBorders>
          </w:tcPr>
          <w:p w14:paraId="72409DCF" w14:textId="77777777" w:rsidR="00482738" w:rsidRPr="00482738" w:rsidRDefault="00482738" w:rsidP="00482738">
            <w:pPr>
              <w:keepNext/>
              <w:spacing w:after="0"/>
              <w:rPr>
                <w:rFonts w:cs="Arial"/>
                <w:bCs/>
                <w:i/>
                <w:color w:val="000000"/>
                <w:sz w:val="22"/>
                <w:szCs w:val="22"/>
              </w:rPr>
            </w:pPr>
            <w:r w:rsidRPr="00482738">
              <w:rPr>
                <w:rFonts w:cs="Arial"/>
                <w:bCs/>
                <w:i/>
                <w:color w:val="000000"/>
                <w:sz w:val="22"/>
                <w:szCs w:val="22"/>
              </w:rPr>
              <w:t>Formats</w:t>
            </w:r>
          </w:p>
        </w:tc>
        <w:tc>
          <w:tcPr>
            <w:tcW w:w="7460" w:type="dxa"/>
            <w:tcBorders>
              <w:left w:val="single" w:sz="12" w:space="0" w:color="767171" w:themeColor="background2" w:themeShade="80"/>
            </w:tcBorders>
          </w:tcPr>
          <w:p w14:paraId="33F30377" w14:textId="77777777" w:rsidR="00482738" w:rsidRPr="00482738" w:rsidRDefault="00482738" w:rsidP="00482738">
            <w:pPr>
              <w:keepNext/>
              <w:spacing w:after="0"/>
              <w:rPr>
                <w:rFonts w:cs="Arial"/>
                <w:i/>
                <w:color w:val="000000"/>
              </w:rPr>
            </w:pPr>
            <w:r w:rsidRPr="00482738">
              <w:rPr>
                <w:rFonts w:cs="Arial"/>
                <w:i/>
                <w:color w:val="000000"/>
              </w:rPr>
              <w:t>Results</w:t>
            </w:r>
          </w:p>
        </w:tc>
      </w:tr>
      <w:tr w:rsidR="00482738" w:rsidRPr="00482738" w14:paraId="387FFE31" w14:textId="77777777" w:rsidTr="00744467">
        <w:trPr>
          <w:divId w:val="1453354881"/>
          <w:trHeight w:val="900"/>
        </w:trPr>
        <w:tc>
          <w:tcPr>
            <w:tcW w:w="1890" w:type="dxa"/>
            <w:tcBorders>
              <w:right w:val="single" w:sz="12" w:space="0" w:color="767171" w:themeColor="background2" w:themeShade="80"/>
            </w:tcBorders>
          </w:tcPr>
          <w:p w14:paraId="6F006294" w14:textId="77777777" w:rsidR="00482738" w:rsidRPr="00482738" w:rsidRDefault="00482738" w:rsidP="00482738">
            <w:pPr>
              <w:keepNext/>
              <w:spacing w:after="240"/>
              <w:rPr>
                <w:sz w:val="22"/>
                <w:szCs w:val="22"/>
              </w:rPr>
            </w:pPr>
            <w:r w:rsidRPr="00482738">
              <w:rPr>
                <w:rFonts w:cs="Arial"/>
                <w:b/>
                <w:bCs/>
                <w:color w:val="000000"/>
                <w:sz w:val="22"/>
                <w:szCs w:val="22"/>
              </w:rPr>
              <w:t>HTML (Single Page)</w:t>
            </w:r>
          </w:p>
        </w:tc>
        <w:tc>
          <w:tcPr>
            <w:tcW w:w="7460" w:type="dxa"/>
            <w:tcBorders>
              <w:left w:val="single" w:sz="12" w:space="0" w:color="767171" w:themeColor="background2" w:themeShade="80"/>
            </w:tcBorders>
          </w:tcPr>
          <w:p w14:paraId="7CD2A7E5" w14:textId="77777777" w:rsidR="00482738" w:rsidRPr="00482738" w:rsidRDefault="00482738" w:rsidP="00482738">
            <w:pPr>
              <w:keepNext/>
              <w:spacing w:after="240"/>
            </w:pPr>
            <w:r w:rsidRPr="00482738">
              <w:rPr>
                <w:rFonts w:cs="Arial"/>
                <w:color w:val="000000"/>
              </w:rPr>
              <w:t>Shows the onscreen results in a single-page, scrollable format.</w:t>
            </w:r>
          </w:p>
        </w:tc>
      </w:tr>
      <w:tr w:rsidR="00482738" w:rsidRPr="00482738" w14:paraId="6E890054" w14:textId="77777777" w:rsidTr="00744467">
        <w:trPr>
          <w:divId w:val="1453354881"/>
          <w:trHeight w:val="639"/>
        </w:trPr>
        <w:tc>
          <w:tcPr>
            <w:tcW w:w="1890" w:type="dxa"/>
            <w:tcBorders>
              <w:right w:val="single" w:sz="12" w:space="0" w:color="767171" w:themeColor="background2" w:themeShade="80"/>
            </w:tcBorders>
          </w:tcPr>
          <w:p w14:paraId="21477D56" w14:textId="77777777" w:rsidR="00482738" w:rsidRPr="00482738" w:rsidRDefault="00482738" w:rsidP="00482738">
            <w:pPr>
              <w:keepNext/>
              <w:rPr>
                <w:sz w:val="22"/>
                <w:szCs w:val="22"/>
              </w:rPr>
            </w:pPr>
            <w:r w:rsidRPr="00482738">
              <w:rPr>
                <w:rFonts w:eastAsia="Times New Roman" w:cs="Arial"/>
                <w:b/>
                <w:bCs/>
                <w:color w:val="000000"/>
                <w:sz w:val="22"/>
                <w:szCs w:val="22"/>
              </w:rPr>
              <w:t>PDF</w:t>
            </w:r>
          </w:p>
        </w:tc>
        <w:tc>
          <w:tcPr>
            <w:tcW w:w="7460" w:type="dxa"/>
            <w:tcBorders>
              <w:left w:val="single" w:sz="12" w:space="0" w:color="767171" w:themeColor="background2" w:themeShade="80"/>
            </w:tcBorders>
          </w:tcPr>
          <w:p w14:paraId="4EA0166C" w14:textId="77777777" w:rsidR="00482738" w:rsidRPr="00482738" w:rsidRDefault="00482738" w:rsidP="00482738">
            <w:pPr>
              <w:keepNext/>
              <w:spacing w:after="240"/>
            </w:pPr>
            <w:r w:rsidRPr="00482738">
              <w:rPr>
                <w:rFonts w:eastAsia="Times New Roman" w:cs="Arial"/>
                <w:color w:val="000000"/>
              </w:rPr>
              <w:t>Opens the results as a .pdf file, which you can save.</w:t>
            </w:r>
          </w:p>
        </w:tc>
      </w:tr>
      <w:tr w:rsidR="00482738" w:rsidRPr="00482738" w14:paraId="1C3604BA" w14:textId="77777777" w:rsidTr="00482738">
        <w:trPr>
          <w:divId w:val="1453354881"/>
        </w:trPr>
        <w:tc>
          <w:tcPr>
            <w:tcW w:w="1890" w:type="dxa"/>
            <w:tcBorders>
              <w:right w:val="single" w:sz="12" w:space="0" w:color="767171" w:themeColor="background2" w:themeShade="80"/>
            </w:tcBorders>
          </w:tcPr>
          <w:p w14:paraId="18DE8137" w14:textId="77777777" w:rsidR="00482738" w:rsidRPr="00482738" w:rsidRDefault="00482738" w:rsidP="00482738">
            <w:pPr>
              <w:keepNext/>
              <w:rPr>
                <w:sz w:val="22"/>
                <w:szCs w:val="22"/>
              </w:rPr>
            </w:pPr>
            <w:r w:rsidRPr="00482738">
              <w:rPr>
                <w:rFonts w:eastAsia="Times New Roman" w:cs="Arial"/>
                <w:b/>
                <w:bCs/>
                <w:color w:val="000000"/>
                <w:sz w:val="22"/>
                <w:szCs w:val="22"/>
              </w:rPr>
              <w:t>Excel</w:t>
            </w:r>
          </w:p>
        </w:tc>
        <w:tc>
          <w:tcPr>
            <w:tcW w:w="7460" w:type="dxa"/>
            <w:tcBorders>
              <w:left w:val="single" w:sz="12" w:space="0" w:color="767171" w:themeColor="background2" w:themeShade="80"/>
            </w:tcBorders>
          </w:tcPr>
          <w:p w14:paraId="2B0FE7A2" w14:textId="77777777" w:rsidR="00482738" w:rsidRPr="00482738" w:rsidRDefault="00482738" w:rsidP="00482738">
            <w:pPr>
              <w:keepNext/>
              <w:spacing w:after="240"/>
            </w:pPr>
            <w:r w:rsidRPr="00482738">
              <w:rPr>
                <w:rFonts w:eastAsia="Times New Roman" w:cs="Arial"/>
                <w:color w:val="000000"/>
              </w:rPr>
              <w:t>Creates a spreadsheet of the report, in which the content can be used like any other Excel file.</w:t>
            </w:r>
          </w:p>
        </w:tc>
      </w:tr>
      <w:tr w:rsidR="00482738" w:rsidRPr="00482738" w14:paraId="58879B33" w14:textId="77777777" w:rsidTr="00744467">
        <w:trPr>
          <w:divId w:val="1453354881"/>
          <w:trHeight w:val="1107"/>
        </w:trPr>
        <w:tc>
          <w:tcPr>
            <w:tcW w:w="1890" w:type="dxa"/>
            <w:tcBorders>
              <w:right w:val="single" w:sz="12" w:space="0" w:color="767171" w:themeColor="background2" w:themeShade="80"/>
            </w:tcBorders>
          </w:tcPr>
          <w:p w14:paraId="5F600300" w14:textId="77777777" w:rsidR="00482738" w:rsidRPr="00482738" w:rsidRDefault="00482738" w:rsidP="00482738">
            <w:pPr>
              <w:keepNext/>
              <w:spacing w:after="240"/>
              <w:rPr>
                <w:rFonts w:eastAsia="Times New Roman" w:cs="Arial"/>
                <w:b/>
                <w:bCs/>
                <w:color w:val="000000"/>
                <w:sz w:val="22"/>
                <w:szCs w:val="22"/>
              </w:rPr>
            </w:pPr>
            <w:r w:rsidRPr="00482738">
              <w:rPr>
                <w:rFonts w:eastAsia="Times New Roman" w:cs="Arial"/>
                <w:b/>
                <w:bCs/>
                <w:color w:val="000000"/>
                <w:sz w:val="22"/>
                <w:szCs w:val="22"/>
              </w:rPr>
              <w:t>Comma Separated Value</w:t>
            </w:r>
            <w:r w:rsidRPr="00482738">
              <w:rPr>
                <w:rFonts w:eastAsia="Times New Roman" w:cs="Arial"/>
                <w:color w:val="000000"/>
                <w:sz w:val="22"/>
                <w:szCs w:val="22"/>
              </w:rPr>
              <w:t xml:space="preserve"> (CSV)</w:t>
            </w:r>
          </w:p>
        </w:tc>
        <w:tc>
          <w:tcPr>
            <w:tcW w:w="7460" w:type="dxa"/>
            <w:tcBorders>
              <w:left w:val="single" w:sz="12" w:space="0" w:color="767171" w:themeColor="background2" w:themeShade="80"/>
            </w:tcBorders>
          </w:tcPr>
          <w:p w14:paraId="015FF005" w14:textId="047788A8" w:rsidR="00482738" w:rsidRPr="00482738" w:rsidRDefault="00482738" w:rsidP="00482738">
            <w:pPr>
              <w:keepNext/>
              <w:rPr>
                <w:rFonts w:eastAsia="Times New Roman" w:cs="Arial"/>
                <w:color w:val="000000"/>
              </w:rPr>
            </w:pPr>
            <w:r w:rsidRPr="00482738">
              <w:rPr>
                <w:rFonts w:eastAsia="Times New Roman" w:cs="Arial"/>
                <w:color w:val="000000"/>
              </w:rPr>
              <w:t xml:space="preserve">Formats the report in a spreadsheet, suitable for copying to a database or </w:t>
            </w:r>
            <w:r w:rsidR="00EE5E42" w:rsidRPr="00482738">
              <w:rPr>
                <w:rFonts w:eastAsia="Times New Roman" w:cs="Arial"/>
                <w:color w:val="000000"/>
              </w:rPr>
              <w:t>another</w:t>
            </w:r>
            <w:r w:rsidRPr="00482738">
              <w:rPr>
                <w:rFonts w:eastAsia="Times New Roman" w:cs="Arial"/>
                <w:color w:val="000000"/>
              </w:rPr>
              <w:t xml:space="preserve"> environment.</w:t>
            </w:r>
          </w:p>
        </w:tc>
      </w:tr>
      <w:tr w:rsidR="00482738" w:rsidRPr="00482738" w:rsidDel="00E13826" w14:paraId="40BCFA61" w14:textId="56685F05" w:rsidTr="00744467">
        <w:trPr>
          <w:divId w:val="1453354881"/>
          <w:trHeight w:val="630"/>
          <w:del w:id="273" w:author="Susan Ladwig" w:date="2017-06-22T16:10:00Z"/>
        </w:trPr>
        <w:tc>
          <w:tcPr>
            <w:tcW w:w="1890" w:type="dxa"/>
            <w:tcBorders>
              <w:right w:val="single" w:sz="12" w:space="0" w:color="767171" w:themeColor="background2" w:themeShade="80"/>
            </w:tcBorders>
          </w:tcPr>
          <w:p w14:paraId="6559D3E2" w14:textId="3622B64C" w:rsidR="00482738" w:rsidRPr="00482738" w:rsidDel="00E13826" w:rsidRDefault="00482738" w:rsidP="00482738">
            <w:pPr>
              <w:keepNext/>
              <w:rPr>
                <w:del w:id="274" w:author="Susan Ladwig" w:date="2017-06-22T16:10:00Z"/>
                <w:rFonts w:eastAsia="Times New Roman" w:cs="Arial"/>
                <w:b/>
                <w:bCs/>
                <w:color w:val="000000"/>
                <w:sz w:val="22"/>
                <w:szCs w:val="22"/>
              </w:rPr>
            </w:pPr>
            <w:commentRangeStart w:id="275"/>
            <w:del w:id="276" w:author="Susan Ladwig" w:date="2017-06-22T16:10:00Z">
              <w:r w:rsidRPr="00482738" w:rsidDel="00E13826">
                <w:rPr>
                  <w:rFonts w:eastAsia="Times New Roman" w:cs="Arial"/>
                  <w:b/>
                  <w:bCs/>
                  <w:color w:val="000000"/>
                  <w:sz w:val="22"/>
                  <w:szCs w:val="22"/>
                </w:rPr>
                <w:delText>Rich-Text Format</w:delText>
              </w:r>
            </w:del>
          </w:p>
        </w:tc>
        <w:tc>
          <w:tcPr>
            <w:tcW w:w="7460" w:type="dxa"/>
            <w:tcBorders>
              <w:left w:val="single" w:sz="12" w:space="0" w:color="767171" w:themeColor="background2" w:themeShade="80"/>
            </w:tcBorders>
          </w:tcPr>
          <w:p w14:paraId="42228108" w14:textId="5447828E" w:rsidR="00482738" w:rsidRPr="00482738" w:rsidDel="00E13826" w:rsidRDefault="00482738" w:rsidP="00482738">
            <w:pPr>
              <w:keepNext/>
              <w:spacing w:after="240"/>
              <w:rPr>
                <w:del w:id="277" w:author="Susan Ladwig" w:date="2017-06-22T16:10:00Z"/>
                <w:rFonts w:eastAsia="Times New Roman" w:cs="Arial"/>
                <w:color w:val="000000"/>
              </w:rPr>
            </w:pPr>
            <w:del w:id="278" w:author="Susan Ladwig" w:date="2017-06-22T16:10:00Z">
              <w:r w:rsidRPr="00482738" w:rsidDel="00E13826">
                <w:rPr>
                  <w:rFonts w:eastAsia="Times New Roman" w:cs="Arial"/>
                  <w:color w:val="000000"/>
                </w:rPr>
                <w:delText>Creates a Microsoft Office-compatible (Word) version of the report.</w:delText>
              </w:r>
              <w:commentRangeEnd w:id="275"/>
              <w:r w:rsidR="00ED3D85" w:rsidDel="00E13826">
                <w:rPr>
                  <w:rStyle w:val="CommentReference"/>
                </w:rPr>
                <w:commentReference w:id="275"/>
              </w:r>
            </w:del>
          </w:p>
        </w:tc>
      </w:tr>
      <w:tr w:rsidR="00482738" w:rsidRPr="00482738" w14:paraId="29159159" w14:textId="77777777" w:rsidTr="00482738">
        <w:trPr>
          <w:divId w:val="1453354881"/>
        </w:trPr>
        <w:tc>
          <w:tcPr>
            <w:tcW w:w="1890" w:type="dxa"/>
            <w:tcBorders>
              <w:right w:val="single" w:sz="12" w:space="0" w:color="767171" w:themeColor="background2" w:themeShade="80"/>
            </w:tcBorders>
          </w:tcPr>
          <w:p w14:paraId="2CDE395A" w14:textId="77777777" w:rsidR="00482738" w:rsidRPr="00482738" w:rsidRDefault="00482738" w:rsidP="00482738">
            <w:pPr>
              <w:rPr>
                <w:rFonts w:eastAsia="Times New Roman" w:cs="Arial"/>
                <w:b/>
                <w:bCs/>
                <w:color w:val="000000"/>
                <w:sz w:val="22"/>
                <w:szCs w:val="22"/>
              </w:rPr>
            </w:pPr>
            <w:r w:rsidRPr="00482738">
              <w:rPr>
                <w:rFonts w:eastAsia="Times New Roman" w:cs="Arial"/>
                <w:b/>
                <w:bCs/>
                <w:color w:val="000000"/>
                <w:sz w:val="22"/>
                <w:szCs w:val="22"/>
              </w:rPr>
              <w:t>Text</w:t>
            </w:r>
          </w:p>
        </w:tc>
        <w:tc>
          <w:tcPr>
            <w:tcW w:w="7460" w:type="dxa"/>
            <w:tcBorders>
              <w:left w:val="single" w:sz="12" w:space="0" w:color="767171" w:themeColor="background2" w:themeShade="80"/>
            </w:tcBorders>
          </w:tcPr>
          <w:p w14:paraId="644AEA90" w14:textId="77777777" w:rsidR="00482738" w:rsidRPr="00482738" w:rsidRDefault="00482738" w:rsidP="00482738">
            <w:pPr>
              <w:spacing w:after="360"/>
              <w:rPr>
                <w:rFonts w:eastAsia="Times New Roman" w:cs="Arial"/>
                <w:color w:val="000000"/>
              </w:rPr>
            </w:pPr>
            <w:r w:rsidRPr="00482738">
              <w:rPr>
                <w:rFonts w:eastAsia="Times New Roman" w:cs="Arial"/>
                <w:color w:val="000000"/>
              </w:rPr>
              <w:t>Creates a plain text file for use in generic text editors and utilities.</w:t>
            </w:r>
          </w:p>
        </w:tc>
      </w:tr>
    </w:tbl>
    <w:p w14:paraId="3B75C08D" w14:textId="77777777" w:rsidR="00482738" w:rsidRPr="00482738" w:rsidRDefault="00482738" w:rsidP="00482738">
      <w:pPr>
        <w:divId w:val="1453354881"/>
        <w:rPr>
          <w:rFonts w:ascii="Arial" w:eastAsia="Times New Roman" w:hAnsi="Arial" w:cs="Arial"/>
          <w:color w:val="000000"/>
          <w:sz w:val="20"/>
          <w:szCs w:val="20"/>
        </w:rPr>
      </w:pPr>
    </w:p>
    <w:p w14:paraId="55678356" w14:textId="77777777" w:rsidR="00E0443F" w:rsidRDefault="00E0443F" w:rsidP="00744467">
      <w:pPr>
        <w:pStyle w:val="Heading1"/>
        <w:divId w:val="1453354881"/>
        <w:sectPr w:rsidR="00E0443F" w:rsidSect="00145C88">
          <w:pgSz w:w="12240" w:h="15840" w:code="1"/>
          <w:pgMar w:top="1440" w:right="1440" w:bottom="1080" w:left="1440" w:header="432" w:footer="432" w:gutter="0"/>
          <w:cols w:space="720"/>
          <w:titlePg/>
          <w:docGrid w:linePitch="360"/>
        </w:sectPr>
      </w:pPr>
    </w:p>
    <w:p w14:paraId="0C0E23C8" w14:textId="68AD24BE" w:rsidR="009D3A6B" w:rsidRPr="009D3A6B" w:rsidRDefault="009D3A6B" w:rsidP="00744467">
      <w:pPr>
        <w:pStyle w:val="Heading1"/>
        <w:divId w:val="1453354881"/>
      </w:pPr>
      <w:r w:rsidRPr="009D3A6B">
        <w:t>Audit</w:t>
      </w:r>
    </w:p>
    <w:p w14:paraId="157F60F6" w14:textId="54FDBF42" w:rsidR="009D3A6B" w:rsidRPr="009D3A6B" w:rsidRDefault="009D3A6B" w:rsidP="009D3A6B">
      <w:pPr>
        <w:spacing w:after="240"/>
        <w:divId w:val="1453354881"/>
      </w:pPr>
      <w:r w:rsidRPr="009D3A6B">
        <w:t xml:space="preserve">Authorized users can view all </w:t>
      </w:r>
      <w:r w:rsidR="003568FE">
        <w:t>HDS</w:t>
      </w:r>
      <w:r w:rsidRPr="009D3A6B">
        <w:t xml:space="preserve"> system activity (events) associated with </w:t>
      </w:r>
      <w:r w:rsidR="006D62DB">
        <w:t>requests</w:t>
      </w:r>
      <w:r w:rsidR="006D62DB" w:rsidRPr="009D3A6B">
        <w:t xml:space="preserve"> </w:t>
      </w:r>
      <w:r w:rsidRPr="009D3A6B">
        <w:t xml:space="preserve">and files.  The </w:t>
      </w:r>
      <w:r w:rsidRPr="009D3A6B">
        <w:rPr>
          <w:rFonts w:ascii="Arial" w:hAnsi="Arial" w:cs="Arial"/>
          <w:b/>
          <w:bCs/>
          <w:color w:val="000000"/>
          <w:sz w:val="20"/>
          <w:szCs w:val="20"/>
        </w:rPr>
        <w:t>Audit</w:t>
      </w:r>
      <w:r w:rsidRPr="009D3A6B">
        <w:t xml:space="preserve"> module provides the capability for defining the audit and the options for saving the results.</w:t>
      </w:r>
    </w:p>
    <w:p w14:paraId="52B784C6" w14:textId="77777777" w:rsidR="009D3A6B" w:rsidRPr="009D3A6B" w:rsidRDefault="003864C8" w:rsidP="009D3A6B">
      <w:pPr>
        <w:spacing w:after="360"/>
        <w:divId w:val="1453354881"/>
        <w:rPr>
          <w:rFonts w:ascii="Arial" w:eastAsia="Times New Roman" w:hAnsi="Arial" w:cs="Arial"/>
          <w:color w:val="000000"/>
          <w:sz w:val="20"/>
          <w:szCs w:val="20"/>
        </w:rPr>
      </w:pPr>
      <w:r>
        <w:rPr>
          <w:rFonts w:ascii="Arial" w:eastAsia="Times New Roman" w:hAnsi="Arial" w:cs="Arial"/>
          <w:color w:val="000000"/>
          <w:sz w:val="20"/>
          <w:szCs w:val="20"/>
        </w:rPr>
        <w:pict w14:anchorId="2D2FCCA7">
          <v:rect id="_x0000_i1039" style="width:468pt;height:1.5pt" o:hralign="center" o:hrstd="t" o:hrnoshade="t" o:hr="t" fillcolor="#a0a0a0" stroked="f"/>
        </w:pict>
      </w:r>
    </w:p>
    <w:p w14:paraId="656D7DBD" w14:textId="77777777" w:rsidR="009D3A6B" w:rsidRPr="009D3A6B" w:rsidRDefault="009D3A6B" w:rsidP="00744467">
      <w:pPr>
        <w:divId w:val="1453354881"/>
        <w:rPr>
          <w:rFonts w:eastAsia="Times New Roman"/>
        </w:rPr>
      </w:pPr>
      <w:r w:rsidRPr="009D3A6B">
        <w:rPr>
          <w:rFonts w:eastAsia="Times New Roman"/>
        </w:rPr>
        <w:t>Topics in this chapter</w:t>
      </w:r>
    </w:p>
    <w:p w14:paraId="347DA563" w14:textId="77777777" w:rsidR="009D3A6B" w:rsidRPr="00744467" w:rsidRDefault="009D3A6B" w:rsidP="009D3A6B">
      <w:pPr>
        <w:spacing w:after="0"/>
        <w:divId w:val="1453354881"/>
        <w:rPr>
          <w:rFonts w:eastAsia="Times New Roman" w:cs="Arial"/>
          <w:b/>
          <w:color w:val="000000"/>
        </w:rPr>
      </w:pPr>
      <w:r w:rsidRPr="00744467">
        <w:rPr>
          <w:rFonts w:eastAsia="Times New Roman" w:cs="Arial"/>
          <w:b/>
          <w:color w:val="000000"/>
        </w:rPr>
        <w:t>Define an audit</w:t>
      </w:r>
    </w:p>
    <w:p w14:paraId="533E85C1" w14:textId="77777777" w:rsidR="009D3A6B" w:rsidRPr="00744467" w:rsidRDefault="009D3A6B" w:rsidP="009D3A6B">
      <w:pPr>
        <w:spacing w:after="240"/>
        <w:divId w:val="1453354881"/>
        <w:rPr>
          <w:rFonts w:eastAsia="Times New Roman" w:cs="Arial"/>
          <w:color w:val="000000"/>
        </w:rPr>
      </w:pPr>
      <w:r w:rsidRPr="00744467">
        <w:rPr>
          <w:rFonts w:eastAsia="Times New Roman" w:cs="Arial"/>
          <w:color w:val="000000"/>
        </w:rPr>
        <w:t>Steps for creating a set of results.</w:t>
      </w:r>
    </w:p>
    <w:p w14:paraId="209E1F32" w14:textId="77777777" w:rsidR="009D3A6B" w:rsidRPr="00744467" w:rsidRDefault="009D3A6B" w:rsidP="009D3A6B">
      <w:pPr>
        <w:spacing w:after="0"/>
        <w:divId w:val="1453354881"/>
        <w:rPr>
          <w:rFonts w:eastAsia="Times New Roman" w:cs="Arial"/>
          <w:b/>
          <w:color w:val="000000"/>
        </w:rPr>
      </w:pPr>
      <w:r w:rsidRPr="00744467">
        <w:rPr>
          <w:rFonts w:eastAsia="Times New Roman" w:cs="Arial"/>
          <w:b/>
          <w:color w:val="000000"/>
        </w:rPr>
        <w:t>View audit results</w:t>
      </w:r>
    </w:p>
    <w:p w14:paraId="6D1F9216" w14:textId="77777777" w:rsidR="009D3A6B" w:rsidRPr="00744467" w:rsidRDefault="009D3A6B" w:rsidP="009D3A6B">
      <w:pPr>
        <w:spacing w:after="240"/>
        <w:divId w:val="1453354881"/>
        <w:rPr>
          <w:rFonts w:eastAsia="Times New Roman" w:cs="Arial"/>
          <w:color w:val="000000"/>
        </w:rPr>
      </w:pPr>
      <w:r w:rsidRPr="00744467">
        <w:rPr>
          <w:rFonts w:eastAsia="Times New Roman" w:cs="Arial"/>
          <w:color w:val="000000"/>
        </w:rPr>
        <w:t>Options for organizing and navigating the audit.</w:t>
      </w:r>
    </w:p>
    <w:p w14:paraId="6F34366C" w14:textId="77777777" w:rsidR="009D3A6B" w:rsidRPr="00744467" w:rsidRDefault="009D3A6B" w:rsidP="009D3A6B">
      <w:pPr>
        <w:spacing w:after="0"/>
        <w:divId w:val="1453354881"/>
        <w:rPr>
          <w:rFonts w:eastAsia="Times New Roman" w:cs="Arial"/>
          <w:b/>
          <w:color w:val="000000"/>
        </w:rPr>
      </w:pPr>
      <w:r w:rsidRPr="00744467">
        <w:rPr>
          <w:rFonts w:eastAsia="Times New Roman" w:cs="Arial"/>
          <w:b/>
          <w:color w:val="000000"/>
        </w:rPr>
        <w:t>Create a copy of the audit</w:t>
      </w:r>
    </w:p>
    <w:p w14:paraId="4118C4BF" w14:textId="77777777" w:rsidR="009D3A6B" w:rsidRPr="00744467" w:rsidRDefault="009D3A6B" w:rsidP="009D3A6B">
      <w:pPr>
        <w:spacing w:after="240"/>
        <w:divId w:val="1453354881"/>
        <w:rPr>
          <w:rFonts w:eastAsia="Times New Roman" w:cs="Arial"/>
          <w:color w:val="000000"/>
        </w:rPr>
      </w:pPr>
      <w:r w:rsidRPr="00744467">
        <w:rPr>
          <w:rFonts w:eastAsia="Times New Roman" w:cs="Arial"/>
          <w:color w:val="000000"/>
        </w:rPr>
        <w:t>Steps for saving the audit as a separate file.</w:t>
      </w:r>
    </w:p>
    <w:p w14:paraId="6E40A26F" w14:textId="4D04C449" w:rsidR="009D3A6B" w:rsidRPr="00744467" w:rsidRDefault="00E0443F" w:rsidP="00E0443F">
      <w:pPr>
        <w:pStyle w:val="Heading2"/>
        <w:divId w:val="1453354881"/>
        <w:rPr>
          <w:sz w:val="24"/>
          <w:szCs w:val="24"/>
        </w:rPr>
      </w:pPr>
      <w:r>
        <w:t>The Audit Page</w:t>
      </w:r>
    </w:p>
    <w:p w14:paraId="40A46E5E" w14:textId="2C6445ED" w:rsidR="009D3A6B" w:rsidRPr="009D3A6B" w:rsidRDefault="009D3A6B" w:rsidP="009D3A6B">
      <w:pPr>
        <w:spacing w:after="240"/>
        <w:divId w:val="1453354881"/>
      </w:pPr>
      <w:r w:rsidRPr="009D3A6B">
        <w:t xml:space="preserve">The </w:t>
      </w:r>
      <w:r w:rsidRPr="009D3A6B">
        <w:rPr>
          <w:rFonts w:ascii="Arial" w:hAnsi="Arial" w:cs="Arial"/>
          <w:b/>
          <w:bCs/>
          <w:color w:val="000000"/>
          <w:sz w:val="20"/>
          <w:szCs w:val="20"/>
        </w:rPr>
        <w:t>Audit</w:t>
      </w:r>
      <w:r w:rsidRPr="009D3A6B">
        <w:t xml:space="preserve"> module makes available a set of parameters for specifying the content of an audit. Define </w:t>
      </w:r>
      <w:r w:rsidR="00744467">
        <w:t xml:space="preserve">the audit completing the </w:t>
      </w:r>
      <w:r w:rsidRPr="009D3A6B">
        <w:t xml:space="preserve">fields in the </w:t>
      </w:r>
      <w:r w:rsidRPr="009D3A6B">
        <w:rPr>
          <w:rFonts w:ascii="Arial" w:hAnsi="Arial" w:cs="Arial"/>
          <w:i/>
          <w:iCs/>
          <w:color w:val="000000"/>
          <w:sz w:val="20"/>
          <w:szCs w:val="20"/>
        </w:rPr>
        <w:t>Browse</w:t>
      </w:r>
      <w:r w:rsidRPr="009D3A6B">
        <w:t xml:space="preserve"> frame.</w:t>
      </w:r>
    </w:p>
    <w:p w14:paraId="7F2AD14E" w14:textId="7AE7D554" w:rsidR="009D3A6B" w:rsidRPr="009D3A6B" w:rsidRDefault="00840B97" w:rsidP="009D3A6B">
      <w:pPr>
        <w:divId w:val="1453354881"/>
      </w:pPr>
      <w:r>
        <w:rPr>
          <w:noProof/>
        </w:rPr>
        <w:drawing>
          <wp:inline distT="0" distB="0" distL="0" distR="0" wp14:anchorId="2AF00342" wp14:editId="635BD426">
            <wp:extent cx="5943600" cy="56026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uditnew.png"/>
                    <pic:cNvPicPr/>
                  </pic:nvPicPr>
                  <pic:blipFill>
                    <a:blip r:embed="rId222">
                      <a:extLst>
                        <a:ext uri="{28A0092B-C50C-407E-A947-70E740481C1C}">
                          <a14:useLocalDpi xmlns:a14="http://schemas.microsoft.com/office/drawing/2010/main" val="0"/>
                        </a:ext>
                      </a:extLst>
                    </a:blip>
                    <a:stretch>
                      <a:fillRect/>
                    </a:stretch>
                  </pic:blipFill>
                  <pic:spPr>
                    <a:xfrm>
                      <a:off x="0" y="0"/>
                      <a:ext cx="5943600" cy="5602605"/>
                    </a:xfrm>
                    <a:prstGeom prst="rect">
                      <a:avLst/>
                    </a:prstGeom>
                  </pic:spPr>
                </pic:pic>
              </a:graphicData>
            </a:graphic>
          </wp:inline>
        </w:drawing>
      </w:r>
    </w:p>
    <w:p w14:paraId="28AC9047" w14:textId="4FEBE893" w:rsidR="009D3A6B" w:rsidRPr="009D3A6B" w:rsidRDefault="009D3A6B" w:rsidP="009D3A6B">
      <w:pPr>
        <w:spacing w:after="240"/>
        <w:divId w:val="1453354881"/>
      </w:pPr>
      <w:r w:rsidRPr="009D3A6B">
        <w:t>Audit content can be based on type of information (</w:t>
      </w:r>
      <w:r w:rsidRPr="009D3A6B">
        <w:rPr>
          <w:rFonts w:ascii="Arial" w:hAnsi="Arial" w:cs="Arial"/>
          <w:i/>
          <w:iCs/>
          <w:color w:val="000000"/>
          <w:sz w:val="20"/>
          <w:szCs w:val="20"/>
        </w:rPr>
        <w:t>Object Type</w:t>
      </w:r>
      <w:r w:rsidRPr="009D3A6B">
        <w:t xml:space="preserve">), such as </w:t>
      </w:r>
      <w:r w:rsidR="006D62DB">
        <w:t>requests</w:t>
      </w:r>
      <w:r w:rsidR="006D62DB" w:rsidRPr="009D3A6B">
        <w:t xml:space="preserve"> </w:t>
      </w:r>
      <w:r w:rsidRPr="009D3A6B">
        <w:t>or file</w:t>
      </w:r>
      <w:r w:rsidR="006D62DB">
        <w:t>s</w:t>
      </w:r>
      <w:r w:rsidRPr="009D3A6B">
        <w:t xml:space="preserve">, or on </w:t>
      </w:r>
      <w:r w:rsidRPr="009D3A6B">
        <w:rPr>
          <w:b/>
          <w:i/>
          <w:noProof/>
        </w:rPr>
        <w:t>All</w:t>
      </w:r>
      <w:r w:rsidRPr="009D3A6B">
        <w:t>.</w:t>
      </w:r>
    </w:p>
    <w:p w14:paraId="7F27BFD7" w14:textId="77777777" w:rsidR="009D3A6B" w:rsidRPr="009D3A6B" w:rsidRDefault="009D3A6B" w:rsidP="006D62DB">
      <w:pPr>
        <w:spacing w:after="0"/>
        <w:ind w:left="450"/>
        <w:divId w:val="1453354881"/>
        <w:rPr>
          <w:b/>
          <w:color w:val="767171" w:themeColor="background2" w:themeShade="80"/>
        </w:rPr>
      </w:pPr>
      <w:r w:rsidRPr="009D3A6B">
        <w:rPr>
          <w:b/>
          <w:color w:val="767171" w:themeColor="background2" w:themeShade="80"/>
        </w:rPr>
        <w:t xml:space="preserve">A note about </w:t>
      </w:r>
      <w:r w:rsidRPr="009D3A6B">
        <w:rPr>
          <w:b/>
          <w:i/>
          <w:noProof/>
          <w:color w:val="767171" w:themeColor="background2" w:themeShade="80"/>
        </w:rPr>
        <w:t>All</w:t>
      </w:r>
      <w:r w:rsidRPr="009D3A6B">
        <w:rPr>
          <w:b/>
          <w:color w:val="767171" w:themeColor="background2" w:themeShade="80"/>
        </w:rPr>
        <w:t xml:space="preserve"> audit reporting</w:t>
      </w:r>
    </w:p>
    <w:p w14:paraId="32F7A952" w14:textId="03B163E5" w:rsidR="009D3A6B" w:rsidRPr="009D3A6B" w:rsidRDefault="009D3A6B" w:rsidP="006D62DB">
      <w:pPr>
        <w:spacing w:after="240"/>
        <w:ind w:left="450"/>
        <w:divId w:val="1453354881"/>
      </w:pPr>
      <w:r w:rsidRPr="009D3A6B">
        <w:t xml:space="preserve">It is wise to use </w:t>
      </w:r>
      <w:r w:rsidRPr="00744467">
        <w:rPr>
          <w:b/>
          <w:i/>
          <w:noProof/>
        </w:rPr>
        <w:t>All</w:t>
      </w:r>
      <w:r w:rsidRPr="009D3A6B">
        <w:t xml:space="preserve"> with discretion</w:t>
      </w:r>
      <w:r w:rsidR="00744467">
        <w:t xml:space="preserve">, particularly with </w:t>
      </w:r>
      <w:r w:rsidR="007F1BC5">
        <w:t>a blank</w:t>
      </w:r>
      <w:r w:rsidR="00744467">
        <w:t xml:space="preserve"> </w:t>
      </w:r>
      <w:r w:rsidR="00744467" w:rsidRPr="00744467">
        <w:rPr>
          <w:b/>
          <w:i/>
        </w:rPr>
        <w:t>ID</w:t>
      </w:r>
      <w:r w:rsidR="00744467">
        <w:t xml:space="preserve"> </w:t>
      </w:r>
      <w:r w:rsidR="007F1BC5">
        <w:t>field</w:t>
      </w:r>
      <w:r w:rsidR="00744467">
        <w:t xml:space="preserve"> or for a wide time span</w:t>
      </w:r>
      <w:r w:rsidRPr="009D3A6B">
        <w:t xml:space="preserve">. </w:t>
      </w:r>
      <w:r w:rsidR="00744467">
        <w:t xml:space="preserve">Audit results </w:t>
      </w:r>
      <w:r w:rsidR="007F1BC5">
        <w:t xml:space="preserve">are comprehensive, including business-level activity as well as </w:t>
      </w:r>
      <w:r w:rsidR="007F1BC5" w:rsidRPr="009D3A6B">
        <w:t>records of behind-the-scenes system events</w:t>
      </w:r>
      <w:r w:rsidR="007F1BC5">
        <w:t>.  As the repository grows, t</w:t>
      </w:r>
      <w:r w:rsidRPr="009D3A6B">
        <w:t xml:space="preserve">he required time and amount of results of too-broad criteria may have minimal advantage.  </w:t>
      </w:r>
    </w:p>
    <w:p w14:paraId="62277F56" w14:textId="28806BFD" w:rsidR="009D3A6B" w:rsidRPr="009D3A6B" w:rsidRDefault="009D3A6B" w:rsidP="009D3A6B">
      <w:pPr>
        <w:divId w:val="1453354881"/>
      </w:pPr>
      <w:r w:rsidRPr="009D3A6B">
        <w:t xml:space="preserve">An entry in the </w:t>
      </w:r>
      <w:r w:rsidRPr="009D3A6B">
        <w:rPr>
          <w:rFonts w:ascii="Arial" w:hAnsi="Arial" w:cs="Arial"/>
          <w:b/>
          <w:bCs/>
          <w:color w:val="000000"/>
          <w:sz w:val="20"/>
          <w:szCs w:val="20"/>
        </w:rPr>
        <w:t>ID</w:t>
      </w:r>
      <w:r w:rsidRPr="009D3A6B">
        <w:t xml:space="preserve"> field will audit a specific </w:t>
      </w:r>
      <w:r w:rsidR="00C9445D">
        <w:t>request</w:t>
      </w:r>
      <w:r w:rsidRPr="009D3A6B">
        <w:t xml:space="preserve">: actions on the </w:t>
      </w:r>
      <w:r w:rsidR="00C9445D">
        <w:t>request</w:t>
      </w:r>
      <w:r w:rsidR="00C9445D" w:rsidRPr="009D3A6B">
        <w:t xml:space="preserve"> </w:t>
      </w:r>
      <w:r w:rsidRPr="009D3A6B">
        <w:t xml:space="preserve">or one of its files.  You can define a date range for the audit—activity today or for a wider time span. </w:t>
      </w:r>
    </w:p>
    <w:p w14:paraId="204CEA33" w14:textId="77777777" w:rsidR="009D3A6B" w:rsidRPr="009D3A6B" w:rsidRDefault="009D3A6B" w:rsidP="007F1BC5">
      <w:pPr>
        <w:pStyle w:val="Heading2"/>
        <w:divId w:val="1453354881"/>
      </w:pPr>
      <w:r w:rsidRPr="009D3A6B">
        <w:t>Define the Audit</w:t>
      </w:r>
    </w:p>
    <w:p w14:paraId="41C165D8" w14:textId="77777777" w:rsidR="009D3A6B" w:rsidRPr="009D3A6B" w:rsidRDefault="009D3A6B" w:rsidP="009D3A6B">
      <w:pPr>
        <w:divId w:val="1453354881"/>
      </w:pPr>
      <w:r w:rsidRPr="009D3A6B">
        <w:t xml:space="preserve">Select the audit criteria in the </w:t>
      </w:r>
      <w:r w:rsidRPr="009D3A6B">
        <w:rPr>
          <w:b/>
          <w:i/>
        </w:rPr>
        <w:t>Browse</w:t>
      </w:r>
      <w:r w:rsidRPr="009D3A6B">
        <w:t xml:space="preserve"> frame. The criteria tailor results, and conserve search time and the amount of the physical data returned.</w:t>
      </w:r>
    </w:p>
    <w:p w14:paraId="336CD59A" w14:textId="77777777" w:rsidR="009D3A6B" w:rsidRPr="009D3A6B" w:rsidRDefault="009D3A6B" w:rsidP="009D3A6B">
      <w:pPr>
        <w:numPr>
          <w:ilvl w:val="0"/>
          <w:numId w:val="83"/>
        </w:numPr>
        <w:spacing w:after="360"/>
        <w:divId w:val="1453354881"/>
        <w:rPr>
          <w:rFonts w:eastAsia="Times New Roman"/>
        </w:rPr>
      </w:pPr>
      <w:r w:rsidRPr="009D3A6B">
        <w:rPr>
          <w:rFonts w:eastAsia="Times New Roman"/>
        </w:rPr>
        <w:t xml:space="preserve">To open the module, click the </w:t>
      </w:r>
      <w:r w:rsidRPr="009D3A6B">
        <w:rPr>
          <w:rFonts w:ascii="Arial" w:eastAsia="Times New Roman" w:hAnsi="Arial" w:cs="Arial"/>
          <w:b/>
          <w:bCs/>
          <w:color w:val="000000"/>
          <w:sz w:val="20"/>
          <w:szCs w:val="20"/>
        </w:rPr>
        <w:t>Audit</w:t>
      </w:r>
      <w:r w:rsidRPr="009D3A6B">
        <w:rPr>
          <w:rFonts w:eastAsia="Times New Roman"/>
        </w:rPr>
        <w:t xml:space="preserve"> tab in the Navigation frame.</w:t>
      </w:r>
    </w:p>
    <w:p w14:paraId="714B4F62" w14:textId="61BB8A9F" w:rsidR="009D3A6B" w:rsidRPr="009D3A6B" w:rsidRDefault="00C9445D" w:rsidP="009D3A6B">
      <w:pPr>
        <w:spacing w:after="360"/>
        <w:ind w:left="907"/>
        <w:divId w:val="1453354881"/>
        <w:rPr>
          <w:rFonts w:eastAsia="Times New Roman"/>
        </w:rPr>
      </w:pPr>
      <w:r>
        <w:rPr>
          <w:rFonts w:eastAsia="Times New Roman"/>
          <w:noProof/>
        </w:rPr>
        <w:drawing>
          <wp:inline distT="0" distB="0" distL="0" distR="0" wp14:anchorId="17201D77" wp14:editId="5B624485">
            <wp:extent cx="2468880" cy="228600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
                    <pic:cNvPicPr/>
                  </pic:nvPicPr>
                  <pic:blipFill>
                    <a:blip r:embed="rId223">
                      <a:extLst>
                        <a:ext uri="{28A0092B-C50C-407E-A947-70E740481C1C}">
                          <a14:useLocalDpi xmlns:a14="http://schemas.microsoft.com/office/drawing/2010/main" val="0"/>
                        </a:ext>
                      </a:extLst>
                    </a:blip>
                    <a:stretch>
                      <a:fillRect/>
                    </a:stretch>
                  </pic:blipFill>
                  <pic:spPr>
                    <a:xfrm>
                      <a:off x="0" y="0"/>
                      <a:ext cx="2468880" cy="2286000"/>
                    </a:xfrm>
                    <a:prstGeom prst="rect">
                      <a:avLst/>
                    </a:prstGeom>
                  </pic:spPr>
                </pic:pic>
              </a:graphicData>
            </a:graphic>
          </wp:inline>
        </w:drawing>
      </w:r>
    </w:p>
    <w:p w14:paraId="713145A7" w14:textId="77777777" w:rsidR="009D3A6B" w:rsidRPr="009D3A6B" w:rsidRDefault="009D3A6B" w:rsidP="009D3A6B">
      <w:pPr>
        <w:numPr>
          <w:ilvl w:val="0"/>
          <w:numId w:val="83"/>
        </w:numPr>
        <w:divId w:val="1453354881"/>
        <w:rPr>
          <w:rFonts w:eastAsia="Times New Roman"/>
        </w:rPr>
      </w:pPr>
      <w:r w:rsidRPr="009D3A6B">
        <w:rPr>
          <w:rFonts w:eastAsia="Times New Roman"/>
        </w:rPr>
        <w:t xml:space="preserve">In the </w:t>
      </w:r>
      <w:r w:rsidRPr="009D3A6B">
        <w:rPr>
          <w:rFonts w:ascii="Arial" w:eastAsia="Times New Roman" w:hAnsi="Arial" w:cs="Arial"/>
          <w:b/>
          <w:bCs/>
          <w:color w:val="000000"/>
          <w:sz w:val="20"/>
          <w:szCs w:val="20"/>
        </w:rPr>
        <w:t>Report Name</w:t>
      </w:r>
      <w:r w:rsidRPr="009D3A6B">
        <w:rPr>
          <w:rFonts w:eastAsia="Times New Roman"/>
        </w:rPr>
        <w:t xml:space="preserve"> field, select the type of information to audit.</w:t>
      </w:r>
    </w:p>
    <w:p w14:paraId="0A4A1CF8" w14:textId="002E3A9F" w:rsidR="009D3A6B" w:rsidRPr="009D3A6B" w:rsidRDefault="00C9445D" w:rsidP="009D3A6B">
      <w:pPr>
        <w:numPr>
          <w:ilvl w:val="0"/>
          <w:numId w:val="84"/>
        </w:numPr>
        <w:ind w:left="1354"/>
        <w:divId w:val="1453354881"/>
        <w:rPr>
          <w:rFonts w:eastAsia="Times New Roman"/>
        </w:rPr>
      </w:pPr>
      <w:r>
        <w:rPr>
          <w:rFonts w:eastAsia="Times New Roman"/>
        </w:rPr>
        <w:t>Requests</w:t>
      </w:r>
    </w:p>
    <w:p w14:paraId="58460EF7" w14:textId="77777777" w:rsidR="009D3A6B" w:rsidRPr="009D3A6B" w:rsidRDefault="009D3A6B" w:rsidP="009D3A6B">
      <w:pPr>
        <w:numPr>
          <w:ilvl w:val="0"/>
          <w:numId w:val="84"/>
        </w:numPr>
        <w:ind w:left="1354"/>
        <w:divId w:val="1453354881"/>
        <w:rPr>
          <w:rFonts w:eastAsia="Times New Roman"/>
        </w:rPr>
      </w:pPr>
      <w:r w:rsidRPr="009D3A6B">
        <w:rPr>
          <w:rFonts w:eastAsia="Times New Roman"/>
        </w:rPr>
        <w:t>Files</w:t>
      </w:r>
    </w:p>
    <w:p w14:paraId="12B8EE67" w14:textId="77777777" w:rsidR="009D3A6B" w:rsidRPr="009D3A6B" w:rsidRDefault="009D3A6B" w:rsidP="009D3A6B">
      <w:pPr>
        <w:numPr>
          <w:ilvl w:val="0"/>
          <w:numId w:val="84"/>
        </w:numPr>
        <w:spacing w:after="360"/>
        <w:ind w:left="1354"/>
        <w:divId w:val="1453354881"/>
        <w:rPr>
          <w:rFonts w:eastAsia="Times New Roman"/>
        </w:rPr>
      </w:pPr>
      <w:r w:rsidRPr="009D3A6B">
        <w:rPr>
          <w:rFonts w:eastAsia="Times New Roman"/>
        </w:rPr>
        <w:t>All (default)</w:t>
      </w:r>
    </w:p>
    <w:p w14:paraId="6FD20A0C" w14:textId="70235814" w:rsidR="009D3A6B" w:rsidRPr="009D3A6B" w:rsidRDefault="009D3A6B" w:rsidP="007F1BC5">
      <w:pPr>
        <w:spacing w:after="240"/>
        <w:ind w:left="806"/>
        <w:divId w:val="1453354881"/>
        <w:rPr>
          <w:rFonts w:eastAsia="Times New Roman"/>
        </w:rPr>
      </w:pPr>
      <w:r w:rsidRPr="009D3A6B">
        <w:rPr>
          <w:rFonts w:eastAsia="Times New Roman"/>
        </w:rPr>
        <w:t xml:space="preserve">For example, to audit all activity for today, leave the default </w:t>
      </w:r>
      <w:r w:rsidRPr="009D3A6B">
        <w:rPr>
          <w:rFonts w:ascii="Arial" w:eastAsia="Times New Roman" w:hAnsi="Arial" w:cs="Arial"/>
          <w:i/>
          <w:iCs/>
          <w:color w:val="000000"/>
          <w:sz w:val="20"/>
          <w:szCs w:val="20"/>
        </w:rPr>
        <w:t xml:space="preserve">All.  </w:t>
      </w:r>
      <w:r w:rsidRPr="009D3A6B">
        <w:rPr>
          <w:rFonts w:ascii="Arial" w:eastAsia="Times New Roman" w:hAnsi="Arial" w:cs="Arial"/>
          <w:iCs/>
          <w:color w:val="000000"/>
          <w:sz w:val="20"/>
          <w:szCs w:val="20"/>
        </w:rPr>
        <w:t xml:space="preserve">Add </w:t>
      </w:r>
      <w:r w:rsidR="00C9445D">
        <w:rPr>
          <w:rFonts w:ascii="Arial" w:eastAsia="Times New Roman" w:hAnsi="Arial" w:cs="Arial"/>
          <w:iCs/>
          <w:color w:val="000000"/>
          <w:sz w:val="20"/>
          <w:szCs w:val="20"/>
        </w:rPr>
        <w:t>a request</w:t>
      </w:r>
      <w:r w:rsidRPr="009D3A6B">
        <w:rPr>
          <w:rFonts w:ascii="Arial" w:eastAsia="Times New Roman" w:hAnsi="Arial" w:cs="Arial"/>
          <w:iCs/>
          <w:color w:val="000000"/>
          <w:sz w:val="20"/>
          <w:szCs w:val="20"/>
        </w:rPr>
        <w:t xml:space="preserve"> number to</w:t>
      </w:r>
      <w:r w:rsidRPr="009D3A6B">
        <w:rPr>
          <w:rFonts w:ascii="Arial" w:eastAsia="Times New Roman" w:hAnsi="Arial" w:cs="Arial"/>
          <w:i/>
          <w:iCs/>
          <w:color w:val="000000"/>
          <w:sz w:val="20"/>
          <w:szCs w:val="20"/>
        </w:rPr>
        <w:t xml:space="preserve"> </w:t>
      </w:r>
      <w:r w:rsidRPr="009D3A6B">
        <w:rPr>
          <w:rFonts w:ascii="Arial" w:eastAsia="Times New Roman" w:hAnsi="Arial" w:cs="Arial"/>
          <w:iCs/>
          <w:color w:val="000000"/>
          <w:sz w:val="20"/>
          <w:szCs w:val="20"/>
        </w:rPr>
        <w:t xml:space="preserve">see all associated </w:t>
      </w:r>
      <w:r w:rsidR="00C9445D">
        <w:rPr>
          <w:rFonts w:ascii="Arial" w:eastAsia="Times New Roman" w:hAnsi="Arial" w:cs="Arial"/>
          <w:iCs/>
          <w:color w:val="000000"/>
          <w:sz w:val="20"/>
          <w:szCs w:val="20"/>
        </w:rPr>
        <w:t>request</w:t>
      </w:r>
      <w:r w:rsidRPr="009D3A6B">
        <w:rPr>
          <w:rFonts w:ascii="Arial" w:eastAsia="Times New Roman" w:hAnsi="Arial" w:cs="Arial"/>
          <w:iCs/>
          <w:color w:val="000000"/>
          <w:sz w:val="20"/>
          <w:szCs w:val="20"/>
        </w:rPr>
        <w:t>-level and file-level activity.</w:t>
      </w:r>
    </w:p>
    <w:p w14:paraId="67D86F75" w14:textId="16F6EF4B" w:rsidR="009D3A6B" w:rsidRPr="009D3A6B" w:rsidRDefault="009D3A6B" w:rsidP="009D3A6B">
      <w:pPr>
        <w:numPr>
          <w:ilvl w:val="0"/>
          <w:numId w:val="83"/>
        </w:numPr>
        <w:spacing w:after="240"/>
        <w:divId w:val="1453354881"/>
        <w:rPr>
          <w:rFonts w:eastAsia="Times New Roman"/>
        </w:rPr>
      </w:pPr>
      <w:r w:rsidRPr="009D3A6B">
        <w:rPr>
          <w:rFonts w:eastAsia="Times New Roman"/>
        </w:rPr>
        <w:t xml:space="preserve">Complete the </w:t>
      </w:r>
      <w:r w:rsidRPr="009D3A6B">
        <w:rPr>
          <w:rFonts w:ascii="Arial" w:eastAsia="Times New Roman" w:hAnsi="Arial" w:cs="Arial"/>
          <w:b/>
          <w:bCs/>
          <w:color w:val="000000"/>
          <w:sz w:val="20"/>
          <w:szCs w:val="20"/>
        </w:rPr>
        <w:t>ID</w:t>
      </w:r>
      <w:r w:rsidRPr="009D3A6B">
        <w:rPr>
          <w:rFonts w:eastAsia="Times New Roman"/>
        </w:rPr>
        <w:t xml:space="preserve"> field to audit one specific </w:t>
      </w:r>
      <w:r w:rsidR="00C9445D">
        <w:rPr>
          <w:rFonts w:eastAsia="Times New Roman"/>
        </w:rPr>
        <w:t>request</w:t>
      </w:r>
      <w:r w:rsidRPr="009D3A6B">
        <w:rPr>
          <w:rFonts w:eastAsia="Times New Roman"/>
        </w:rPr>
        <w:t>.</w:t>
      </w:r>
    </w:p>
    <w:p w14:paraId="7538DA81" w14:textId="43CB4F0F" w:rsidR="009D3A6B" w:rsidRPr="009D3A6B" w:rsidRDefault="009D3A6B" w:rsidP="009D3A6B">
      <w:pPr>
        <w:numPr>
          <w:ilvl w:val="0"/>
          <w:numId w:val="83"/>
        </w:numPr>
        <w:divId w:val="1453354881"/>
        <w:rPr>
          <w:rFonts w:eastAsia="Times New Roman"/>
        </w:rPr>
      </w:pPr>
      <w:r w:rsidRPr="009D3A6B">
        <w:rPr>
          <w:rFonts w:eastAsia="Times New Roman"/>
        </w:rPr>
        <w:t xml:space="preserve">Use the </w:t>
      </w:r>
      <w:r w:rsidRPr="00180980">
        <w:rPr>
          <w:rFonts w:eastAsia="Times New Roman"/>
          <w:b/>
        </w:rPr>
        <w:t>Date Range</w:t>
      </w:r>
      <w:r w:rsidRPr="009D3A6B">
        <w:rPr>
          <w:rFonts w:eastAsia="Times New Roman"/>
        </w:rPr>
        <w:t xml:space="preserve"> fields to confine the results to a </w:t>
      </w:r>
      <w:r w:rsidR="00EE5E42" w:rsidRPr="009D3A6B">
        <w:rPr>
          <w:rFonts w:eastAsia="Times New Roman"/>
        </w:rPr>
        <w:t>period</w:t>
      </w:r>
      <w:r w:rsidRPr="009D3A6B">
        <w:rPr>
          <w:rFonts w:eastAsia="Times New Roman"/>
        </w:rPr>
        <w:t>. (The default is today; leaving it as-is returns one day’s results.)</w:t>
      </w:r>
    </w:p>
    <w:p w14:paraId="6A5210E2" w14:textId="2B393A91" w:rsidR="009D3A6B" w:rsidRPr="00CC6213" w:rsidRDefault="009D3A6B" w:rsidP="00180980">
      <w:pPr>
        <w:numPr>
          <w:ilvl w:val="0"/>
          <w:numId w:val="85"/>
        </w:numPr>
        <w:divId w:val="1453354881"/>
        <w:rPr>
          <w:rFonts w:eastAsia="Times New Roman"/>
        </w:rPr>
      </w:pPr>
      <w:r w:rsidRPr="009D3A6B">
        <w:rPr>
          <w:rFonts w:eastAsia="Times New Roman"/>
        </w:rPr>
        <w:t xml:space="preserve">In the </w:t>
      </w:r>
      <w:r w:rsidRPr="009D3A6B">
        <w:rPr>
          <w:i/>
          <w:noProof/>
        </w:rPr>
        <w:t>From</w:t>
      </w:r>
      <w:r w:rsidRPr="009D3A6B">
        <w:rPr>
          <w:rFonts w:eastAsia="Times New Roman"/>
        </w:rPr>
        <w:t xml:space="preserve"> and </w:t>
      </w:r>
      <w:r w:rsidRPr="009D3A6B">
        <w:rPr>
          <w:i/>
          <w:noProof/>
        </w:rPr>
        <w:t>To</w:t>
      </w:r>
      <w:r w:rsidRPr="009D3A6B">
        <w:rPr>
          <w:rFonts w:eastAsia="Times New Roman"/>
        </w:rPr>
        <w:t xml:space="preserve"> boxes, enter, or select from the calendar, a date range.</w:t>
      </w:r>
    </w:p>
    <w:p w14:paraId="695EAAA1" w14:textId="77777777" w:rsidR="009D3A6B" w:rsidRPr="009D3A6B" w:rsidRDefault="009D3A6B" w:rsidP="009D3A6B">
      <w:pPr>
        <w:numPr>
          <w:ilvl w:val="0"/>
          <w:numId w:val="85"/>
        </w:numPr>
        <w:divId w:val="1453354881"/>
        <w:rPr>
          <w:rFonts w:eastAsia="Times New Roman"/>
        </w:rPr>
      </w:pPr>
      <w:r w:rsidRPr="009D3A6B">
        <w:rPr>
          <w:rFonts w:eastAsia="Times New Roman"/>
        </w:rPr>
        <w:t>If manually entering dates, follow in the same format as shown in the field: MM/DD/YYYY.</w:t>
      </w:r>
    </w:p>
    <w:p w14:paraId="6FC4DE58" w14:textId="77777777" w:rsidR="009D3A6B" w:rsidRPr="009D3A6B" w:rsidRDefault="009D3A6B" w:rsidP="009D3A6B">
      <w:pPr>
        <w:numPr>
          <w:ilvl w:val="0"/>
          <w:numId w:val="85"/>
        </w:numPr>
        <w:divId w:val="1453354881"/>
        <w:rPr>
          <w:rFonts w:eastAsia="Times New Roman"/>
        </w:rPr>
      </w:pPr>
      <w:r w:rsidRPr="009D3A6B">
        <w:rPr>
          <w:rFonts w:eastAsia="Times New Roman"/>
        </w:rPr>
        <w:t xml:space="preserve">To select the date for either or both fields, click the </w:t>
      </w:r>
      <w:r w:rsidRPr="009D3A6B">
        <w:rPr>
          <w:rFonts w:eastAsia="Times New Roman"/>
          <w:i/>
        </w:rPr>
        <w:t>date picker</w:t>
      </w:r>
      <w:r w:rsidRPr="009D3A6B">
        <w:rPr>
          <w:rFonts w:eastAsia="Times New Roman"/>
        </w:rPr>
        <w:t xml:space="preserve"> icon to open the calendar.</w:t>
      </w:r>
    </w:p>
    <w:p w14:paraId="6E92B979" w14:textId="77777777" w:rsidR="009D3A6B" w:rsidRPr="009D3A6B" w:rsidRDefault="009D3A6B" w:rsidP="009D3A6B">
      <w:pPr>
        <w:spacing w:after="360"/>
        <w:ind w:left="1080"/>
        <w:divId w:val="1453354881"/>
        <w:rPr>
          <w:rFonts w:eastAsia="Times New Roman"/>
        </w:rPr>
      </w:pPr>
      <w:r w:rsidRPr="009D3A6B">
        <w:rPr>
          <w:rFonts w:eastAsia="Times New Roman"/>
        </w:rPr>
        <w:t xml:space="preserve">The buttons in the month title panel open the previous </w:t>
      </w:r>
      <w:r w:rsidRPr="009D3A6B">
        <w:rPr>
          <w:rFonts w:eastAsia="Times New Roman"/>
          <w:b/>
        </w:rPr>
        <w:t>|</w:t>
      </w:r>
      <w:r w:rsidRPr="009D3A6B">
        <w:rPr>
          <w:rFonts w:eastAsia="Times New Roman"/>
          <w:b/>
          <w:sz w:val="22"/>
          <w:szCs w:val="22"/>
        </w:rPr>
        <w:t>&lt;</w:t>
      </w:r>
      <w:r w:rsidRPr="009D3A6B">
        <w:rPr>
          <w:rFonts w:eastAsia="Times New Roman"/>
          <w:b/>
        </w:rPr>
        <w:t>|</w:t>
      </w:r>
      <w:r w:rsidRPr="009D3A6B">
        <w:rPr>
          <w:rFonts w:eastAsia="Times New Roman"/>
        </w:rPr>
        <w:t xml:space="preserve"> month or the next </w:t>
      </w:r>
      <w:r w:rsidRPr="009D3A6B">
        <w:rPr>
          <w:rFonts w:eastAsia="Times New Roman"/>
          <w:b/>
        </w:rPr>
        <w:t>|</w:t>
      </w:r>
      <w:r w:rsidRPr="009D3A6B">
        <w:rPr>
          <w:rFonts w:eastAsia="Times New Roman"/>
          <w:b/>
          <w:sz w:val="22"/>
          <w:szCs w:val="22"/>
        </w:rPr>
        <w:t>&gt;</w:t>
      </w:r>
      <w:r w:rsidRPr="009D3A6B">
        <w:rPr>
          <w:rFonts w:eastAsia="Times New Roman"/>
          <w:b/>
        </w:rPr>
        <w:t>|</w:t>
      </w:r>
      <w:r w:rsidRPr="009D3A6B">
        <w:rPr>
          <w:rFonts w:eastAsia="Times New Roman"/>
        </w:rPr>
        <w:t>month.</w:t>
      </w:r>
    </w:p>
    <w:p w14:paraId="0DE23931" w14:textId="77777777" w:rsidR="009D3A6B" w:rsidRPr="009D3A6B" w:rsidRDefault="009D3A6B" w:rsidP="009D3A6B">
      <w:pPr>
        <w:numPr>
          <w:ilvl w:val="0"/>
          <w:numId w:val="83"/>
        </w:numPr>
        <w:spacing w:after="360"/>
        <w:divId w:val="1453354881"/>
        <w:rPr>
          <w:rFonts w:eastAsia="Times New Roman"/>
        </w:rPr>
      </w:pPr>
      <w:r w:rsidRPr="009D3A6B">
        <w:rPr>
          <w:rFonts w:eastAsia="Times New Roman"/>
        </w:rPr>
        <w:t xml:space="preserve">Click </w:t>
      </w:r>
      <w:r w:rsidRPr="009D3A6B">
        <w:rPr>
          <w:b/>
          <w:bCs/>
        </w:rPr>
        <w:t>Generate Audit Report</w:t>
      </w:r>
      <w:r w:rsidRPr="009D3A6B">
        <w:rPr>
          <w:rFonts w:eastAsia="Times New Roman"/>
        </w:rPr>
        <w:t xml:space="preserve"> to return the audit results. </w:t>
      </w:r>
    </w:p>
    <w:p w14:paraId="3AB8C55F" w14:textId="77777777" w:rsidR="009D3A6B" w:rsidRPr="009D3A6B" w:rsidRDefault="009D3A6B" w:rsidP="009D3A6B">
      <w:pPr>
        <w:spacing w:after="360"/>
        <w:ind w:left="1260"/>
        <w:divId w:val="1453354881"/>
        <w:rPr>
          <w:rFonts w:eastAsia="Times New Roman"/>
        </w:rPr>
      </w:pPr>
      <w:r w:rsidRPr="009D3A6B">
        <w:rPr>
          <w:rFonts w:eastAsia="Times New Roman"/>
          <w:noProof/>
        </w:rPr>
        <w:drawing>
          <wp:inline distT="0" distB="0" distL="0" distR="0" wp14:anchorId="53FB474B" wp14:editId="2F4A0D2C">
            <wp:extent cx="1664208" cy="2715768"/>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24">
                      <a:extLst>
                        <a:ext uri="{28A0092B-C50C-407E-A947-70E740481C1C}">
                          <a14:useLocalDpi xmlns:a14="http://schemas.microsoft.com/office/drawing/2010/main" val="0"/>
                        </a:ext>
                      </a:extLst>
                    </a:blip>
                    <a:stretch>
                      <a:fillRect/>
                    </a:stretch>
                  </pic:blipFill>
                  <pic:spPr>
                    <a:xfrm>
                      <a:off x="0" y="0"/>
                      <a:ext cx="1664208" cy="2715768"/>
                    </a:xfrm>
                    <a:prstGeom prst="rect">
                      <a:avLst/>
                    </a:prstGeom>
                  </pic:spPr>
                </pic:pic>
              </a:graphicData>
            </a:graphic>
          </wp:inline>
        </w:drawing>
      </w:r>
    </w:p>
    <w:p w14:paraId="5D78ACAB" w14:textId="77777777" w:rsidR="009D3A6B" w:rsidRPr="009D3A6B" w:rsidRDefault="009D3A6B" w:rsidP="009D3A6B">
      <w:pPr>
        <w:divId w:val="1453354881"/>
        <w:rPr>
          <w:rFonts w:eastAsia="Times New Roman"/>
        </w:rPr>
      </w:pPr>
      <w:r w:rsidRPr="009D3A6B">
        <w:rPr>
          <w:rFonts w:eastAsia="Times New Roman"/>
        </w:rPr>
        <w:t xml:space="preserve">The report displays in the </w:t>
      </w:r>
      <w:r w:rsidRPr="009D3A6B">
        <w:rPr>
          <w:rFonts w:eastAsia="Times New Roman"/>
          <w:b/>
          <w:i/>
        </w:rPr>
        <w:t>Detail</w:t>
      </w:r>
      <w:r w:rsidRPr="009D3A6B">
        <w:rPr>
          <w:rFonts w:eastAsia="Times New Roman"/>
        </w:rPr>
        <w:t xml:space="preserve"> frame of the page.</w:t>
      </w:r>
    </w:p>
    <w:p w14:paraId="7985102F" w14:textId="77777777" w:rsidR="009D3A6B" w:rsidRPr="009D3A6B" w:rsidRDefault="009D3A6B" w:rsidP="007F1BC5">
      <w:pPr>
        <w:pStyle w:val="Heading2"/>
        <w:divId w:val="1453354881"/>
      </w:pPr>
      <w:r w:rsidRPr="009D3A6B">
        <w:t>View Audit Results</w:t>
      </w:r>
    </w:p>
    <w:p w14:paraId="00CAC2C7" w14:textId="58E988A5" w:rsidR="009D3A6B" w:rsidRPr="009D3A6B" w:rsidRDefault="009D3A6B" w:rsidP="009D3A6B">
      <w:pPr>
        <w:spacing w:after="360"/>
        <w:divId w:val="1453354881"/>
      </w:pPr>
      <w:r w:rsidRPr="009D3A6B">
        <w:t>The report displays up to 20 entries on a page.</w:t>
      </w:r>
      <w:r w:rsidR="007F1BC5">
        <w:t xml:space="preserve">  </w:t>
      </w:r>
      <w:r w:rsidR="007F1BC5" w:rsidRPr="007F1BC5">
        <w:t>Audit results list by date, d</w:t>
      </w:r>
      <w:r w:rsidR="007F1BC5">
        <w:t>escending order (newest first).</w:t>
      </w:r>
    </w:p>
    <w:p w14:paraId="7D9F0EC0" w14:textId="00978E9D" w:rsidR="009D3A6B" w:rsidRPr="009D3A6B" w:rsidRDefault="0079573E" w:rsidP="009D3A6B">
      <w:pPr>
        <w:keepNext/>
        <w:divId w:val="1453354881"/>
        <w:rPr>
          <w:b/>
          <w:i/>
        </w:rPr>
      </w:pPr>
      <w:r>
        <w:rPr>
          <w:b/>
          <w:i/>
        </w:rPr>
        <w:t>Request</w:t>
      </w:r>
      <w:r w:rsidR="009D3A6B" w:rsidRPr="009D3A6B">
        <w:rPr>
          <w:b/>
          <w:i/>
        </w:rPr>
        <w:t>-level Audit</w:t>
      </w:r>
    </w:p>
    <w:p w14:paraId="5A05E05F" w14:textId="5146BE74" w:rsidR="009D3A6B" w:rsidRPr="009D3A6B" w:rsidRDefault="002267C1" w:rsidP="009D3A6B">
      <w:pPr>
        <w:spacing w:after="360"/>
        <w:divId w:val="1453354881"/>
      </w:pPr>
      <w:r>
        <w:rPr>
          <w:noProof/>
        </w:rPr>
        <w:drawing>
          <wp:inline distT="0" distB="0" distL="0" distR="0" wp14:anchorId="75CB4CD3" wp14:editId="27246944">
            <wp:extent cx="5943600" cy="3139440"/>
            <wp:effectExtent l="0" t="0" r="0" b="381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
                    <pic:cNvPicPr/>
                  </pic:nvPicPr>
                  <pic:blipFill>
                    <a:blip r:embed="rId225">
                      <a:extLst>
                        <a:ext uri="{28A0092B-C50C-407E-A947-70E740481C1C}">
                          <a14:useLocalDpi xmlns:a14="http://schemas.microsoft.com/office/drawing/2010/main" val="0"/>
                        </a:ext>
                      </a:extLst>
                    </a:blip>
                    <a:stretch>
                      <a:fillRect/>
                    </a:stretch>
                  </pic:blipFill>
                  <pic:spPr>
                    <a:xfrm>
                      <a:off x="0" y="0"/>
                      <a:ext cx="5943600" cy="3139440"/>
                    </a:xfrm>
                    <a:prstGeom prst="rect">
                      <a:avLst/>
                    </a:prstGeom>
                  </pic:spPr>
                </pic:pic>
              </a:graphicData>
            </a:graphic>
          </wp:inline>
        </w:drawing>
      </w:r>
    </w:p>
    <w:p w14:paraId="2E7D9539" w14:textId="77777777" w:rsidR="009D3A6B" w:rsidRPr="009D3A6B" w:rsidRDefault="009D3A6B" w:rsidP="009D3A6B">
      <w:pPr>
        <w:keepNext/>
        <w:divId w:val="1453354881"/>
        <w:rPr>
          <w:b/>
          <w:i/>
        </w:rPr>
      </w:pPr>
      <w:r w:rsidRPr="009D3A6B">
        <w:rPr>
          <w:b/>
          <w:i/>
        </w:rPr>
        <w:t>File-level Audit</w:t>
      </w:r>
    </w:p>
    <w:p w14:paraId="22D27716" w14:textId="77777777" w:rsidR="009D3A6B" w:rsidRPr="009D3A6B" w:rsidRDefault="009D3A6B" w:rsidP="009D3A6B">
      <w:pPr>
        <w:spacing w:after="360"/>
        <w:divId w:val="1453354881"/>
      </w:pPr>
      <w:r w:rsidRPr="009D3A6B">
        <w:rPr>
          <w:noProof/>
        </w:rPr>
        <w:drawing>
          <wp:inline distT="0" distB="0" distL="0" distR="0" wp14:anchorId="07D101DE" wp14:editId="784167EE">
            <wp:extent cx="5943600" cy="2844165"/>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226">
                      <a:extLst>
                        <a:ext uri="{28A0092B-C50C-407E-A947-70E740481C1C}">
                          <a14:useLocalDpi xmlns:a14="http://schemas.microsoft.com/office/drawing/2010/main" val="0"/>
                        </a:ext>
                      </a:extLst>
                    </a:blip>
                    <a:stretch>
                      <a:fillRect/>
                    </a:stretch>
                  </pic:blipFill>
                  <pic:spPr>
                    <a:xfrm>
                      <a:off x="0" y="0"/>
                      <a:ext cx="5943600" cy="2844165"/>
                    </a:xfrm>
                    <a:prstGeom prst="rect">
                      <a:avLst/>
                    </a:prstGeom>
                  </pic:spPr>
                </pic:pic>
              </a:graphicData>
            </a:graphic>
          </wp:inline>
        </w:drawing>
      </w:r>
    </w:p>
    <w:p w14:paraId="7F2F567D" w14:textId="77777777" w:rsidR="009D3A6B" w:rsidRPr="009D3A6B" w:rsidRDefault="009D3A6B" w:rsidP="009D3A6B">
      <w:pPr>
        <w:keepNext/>
        <w:divId w:val="1453354881"/>
        <w:rPr>
          <w:b/>
          <w:i/>
        </w:rPr>
      </w:pPr>
      <w:r w:rsidRPr="009D3A6B">
        <w:rPr>
          <w:b/>
          <w:i/>
        </w:rPr>
        <w:t>“All” Audit</w:t>
      </w:r>
    </w:p>
    <w:p w14:paraId="5615EEE6" w14:textId="152C28D3" w:rsidR="009D3A6B" w:rsidRPr="009D3A6B" w:rsidRDefault="002267C1" w:rsidP="009D3A6B">
      <w:pPr>
        <w:spacing w:after="360"/>
        <w:divId w:val="1453354881"/>
      </w:pPr>
      <w:r>
        <w:rPr>
          <w:noProof/>
        </w:rPr>
        <w:drawing>
          <wp:inline distT="0" distB="0" distL="0" distR="0" wp14:anchorId="6310AE97" wp14:editId="4D2D20A2">
            <wp:extent cx="5943600" cy="324675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
                    <pic:cNvPicPr/>
                  </pic:nvPicPr>
                  <pic:blipFill>
                    <a:blip r:embed="rId227">
                      <a:extLst>
                        <a:ext uri="{28A0092B-C50C-407E-A947-70E740481C1C}">
                          <a14:useLocalDpi xmlns:a14="http://schemas.microsoft.com/office/drawing/2010/main" val="0"/>
                        </a:ext>
                      </a:extLst>
                    </a:blip>
                    <a:stretch>
                      <a:fillRect/>
                    </a:stretch>
                  </pic:blipFill>
                  <pic:spPr>
                    <a:xfrm>
                      <a:off x="0" y="0"/>
                      <a:ext cx="5943600" cy="3246755"/>
                    </a:xfrm>
                    <a:prstGeom prst="rect">
                      <a:avLst/>
                    </a:prstGeom>
                  </pic:spPr>
                </pic:pic>
              </a:graphicData>
            </a:graphic>
          </wp:inline>
        </w:drawing>
      </w:r>
    </w:p>
    <w:p w14:paraId="5A2C4BC7" w14:textId="77777777" w:rsidR="009D3A6B" w:rsidRPr="009D3A6B" w:rsidRDefault="009D3A6B" w:rsidP="009D3A6B">
      <w:pPr>
        <w:keepNext/>
        <w:divId w:val="1453354881"/>
        <w:rPr>
          <w:b/>
        </w:rPr>
      </w:pPr>
      <w:r w:rsidRPr="009D3A6B">
        <w:rPr>
          <w:b/>
        </w:rPr>
        <w:t>Audit Report Content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33"/>
        <w:gridCol w:w="8127"/>
      </w:tblGrid>
      <w:tr w:rsidR="0079134F" w:rsidRPr="009D3A6B" w14:paraId="4799F7BB" w14:textId="77777777" w:rsidTr="009D3A6B">
        <w:trPr>
          <w:divId w:val="1453354881"/>
          <w:cantSplit/>
          <w:tblHeader/>
          <w:tblCellSpacing w:w="15" w:type="dxa"/>
        </w:trPr>
        <w:tc>
          <w:tcPr>
            <w:tcW w:w="0" w:type="auto"/>
            <w:vAlign w:val="center"/>
          </w:tcPr>
          <w:p w14:paraId="7063F6AB" w14:textId="77777777" w:rsidR="009D3A6B" w:rsidRPr="009D3A6B" w:rsidRDefault="009D3A6B" w:rsidP="009D3A6B">
            <w:pPr>
              <w:keepNext/>
              <w:spacing w:after="0"/>
              <w:rPr>
                <w:i/>
                <w:sz w:val="22"/>
                <w:szCs w:val="22"/>
              </w:rPr>
            </w:pPr>
            <w:r w:rsidRPr="009D3A6B">
              <w:rPr>
                <w:i/>
                <w:sz w:val="22"/>
                <w:szCs w:val="22"/>
              </w:rPr>
              <w:t>Report column</w:t>
            </w:r>
          </w:p>
        </w:tc>
        <w:tc>
          <w:tcPr>
            <w:tcW w:w="0" w:type="auto"/>
            <w:vAlign w:val="center"/>
          </w:tcPr>
          <w:p w14:paraId="45FAF51B" w14:textId="77777777" w:rsidR="009D3A6B" w:rsidRPr="009D3A6B" w:rsidRDefault="009D3A6B" w:rsidP="009D3A6B">
            <w:pPr>
              <w:keepNext/>
              <w:spacing w:after="0"/>
            </w:pPr>
          </w:p>
        </w:tc>
      </w:tr>
      <w:tr w:rsidR="0079134F" w:rsidRPr="009D3A6B" w14:paraId="4B29DB26" w14:textId="77777777" w:rsidTr="009D3A6B">
        <w:trPr>
          <w:divId w:val="1453354881"/>
          <w:cantSplit/>
          <w:tblCellSpacing w:w="15" w:type="dxa"/>
        </w:trPr>
        <w:tc>
          <w:tcPr>
            <w:tcW w:w="0" w:type="auto"/>
            <w:tcBorders>
              <w:right w:val="single" w:sz="12" w:space="0" w:color="767171" w:themeColor="background2" w:themeShade="80"/>
            </w:tcBorders>
            <w:hideMark/>
          </w:tcPr>
          <w:p w14:paraId="78C1A27D" w14:textId="77777777" w:rsidR="009D3A6B" w:rsidRPr="009D3A6B" w:rsidRDefault="009D3A6B" w:rsidP="009D3A6B">
            <w:pPr>
              <w:keepNext/>
              <w:rPr>
                <w:b/>
                <w:sz w:val="22"/>
                <w:szCs w:val="22"/>
              </w:rPr>
            </w:pPr>
            <w:r w:rsidRPr="009D3A6B">
              <w:rPr>
                <w:b/>
                <w:sz w:val="22"/>
                <w:szCs w:val="22"/>
              </w:rPr>
              <w:t>Date</w:t>
            </w:r>
          </w:p>
        </w:tc>
        <w:tc>
          <w:tcPr>
            <w:tcW w:w="0" w:type="auto"/>
            <w:vAlign w:val="center"/>
            <w:hideMark/>
          </w:tcPr>
          <w:p w14:paraId="37838248" w14:textId="77777777" w:rsidR="009D3A6B" w:rsidRPr="009D3A6B" w:rsidRDefault="009D3A6B" w:rsidP="009D3A6B">
            <w:pPr>
              <w:keepNext/>
              <w:spacing w:after="240"/>
            </w:pPr>
            <w:r w:rsidRPr="009D3A6B">
              <w:t>The date and time that the action occurred.</w:t>
            </w:r>
          </w:p>
        </w:tc>
      </w:tr>
      <w:tr w:rsidR="0079134F" w:rsidRPr="009D3A6B" w14:paraId="7346E1DF" w14:textId="77777777" w:rsidTr="009D3A6B">
        <w:trPr>
          <w:divId w:val="1453354881"/>
          <w:cantSplit/>
          <w:tblCellSpacing w:w="15" w:type="dxa"/>
        </w:trPr>
        <w:tc>
          <w:tcPr>
            <w:tcW w:w="0" w:type="auto"/>
            <w:tcBorders>
              <w:right w:val="single" w:sz="12" w:space="0" w:color="767171" w:themeColor="background2" w:themeShade="80"/>
            </w:tcBorders>
            <w:hideMark/>
          </w:tcPr>
          <w:p w14:paraId="1FC9163A" w14:textId="77777777" w:rsidR="009D3A6B" w:rsidRPr="009D3A6B" w:rsidRDefault="009D3A6B" w:rsidP="009D3A6B">
            <w:pPr>
              <w:keepNext/>
              <w:rPr>
                <w:b/>
                <w:sz w:val="22"/>
                <w:szCs w:val="22"/>
              </w:rPr>
            </w:pPr>
            <w:r w:rsidRPr="009D3A6B">
              <w:rPr>
                <w:b/>
                <w:sz w:val="22"/>
                <w:szCs w:val="22"/>
              </w:rPr>
              <w:t>User</w:t>
            </w:r>
          </w:p>
        </w:tc>
        <w:tc>
          <w:tcPr>
            <w:tcW w:w="0" w:type="auto"/>
            <w:vAlign w:val="center"/>
            <w:hideMark/>
          </w:tcPr>
          <w:p w14:paraId="0066653F" w14:textId="77777777" w:rsidR="009D3A6B" w:rsidRPr="009D3A6B" w:rsidRDefault="009D3A6B" w:rsidP="009D3A6B">
            <w:pPr>
              <w:keepNext/>
              <w:spacing w:after="240"/>
            </w:pPr>
            <w:r w:rsidRPr="009D3A6B">
              <w:t>The person who initiated the action.</w:t>
            </w:r>
          </w:p>
        </w:tc>
      </w:tr>
      <w:tr w:rsidR="0079134F" w:rsidRPr="009D3A6B" w14:paraId="4DDA2752" w14:textId="77777777" w:rsidTr="009D3A6B">
        <w:trPr>
          <w:divId w:val="1453354881"/>
          <w:cantSplit/>
          <w:tblCellSpacing w:w="15" w:type="dxa"/>
        </w:trPr>
        <w:tc>
          <w:tcPr>
            <w:tcW w:w="0" w:type="auto"/>
            <w:tcBorders>
              <w:right w:val="single" w:sz="12" w:space="0" w:color="767171" w:themeColor="background2" w:themeShade="80"/>
            </w:tcBorders>
            <w:hideMark/>
          </w:tcPr>
          <w:p w14:paraId="01542CDD" w14:textId="77777777" w:rsidR="009D3A6B" w:rsidRPr="009D3A6B" w:rsidRDefault="009D3A6B" w:rsidP="009D3A6B">
            <w:pPr>
              <w:keepNext/>
              <w:rPr>
                <w:b/>
                <w:sz w:val="22"/>
                <w:szCs w:val="22"/>
              </w:rPr>
            </w:pPr>
            <w:r w:rsidRPr="009D3A6B">
              <w:rPr>
                <w:b/>
                <w:sz w:val="22"/>
                <w:szCs w:val="22"/>
              </w:rPr>
              <w:t>Name</w:t>
            </w:r>
          </w:p>
        </w:tc>
        <w:tc>
          <w:tcPr>
            <w:tcW w:w="0" w:type="auto"/>
            <w:vAlign w:val="center"/>
            <w:hideMark/>
          </w:tcPr>
          <w:p w14:paraId="1549DE19" w14:textId="77777777" w:rsidR="009D3A6B" w:rsidRPr="009D3A6B" w:rsidRDefault="009D3A6B" w:rsidP="009D3A6B">
            <w:pPr>
              <w:keepNext/>
              <w:spacing w:after="240"/>
            </w:pPr>
            <w:r w:rsidRPr="009D3A6B">
              <w:t>The action that occurred, for example, the item was viewed, changed, or downloaded.</w:t>
            </w:r>
          </w:p>
        </w:tc>
      </w:tr>
      <w:tr w:rsidR="0079134F" w:rsidRPr="009D3A6B" w14:paraId="5970147D" w14:textId="77777777" w:rsidTr="009D3A6B">
        <w:trPr>
          <w:divId w:val="1453354881"/>
          <w:cantSplit/>
          <w:tblCellSpacing w:w="15" w:type="dxa"/>
        </w:trPr>
        <w:tc>
          <w:tcPr>
            <w:tcW w:w="0" w:type="auto"/>
            <w:tcBorders>
              <w:right w:val="single" w:sz="12" w:space="0" w:color="767171" w:themeColor="background2" w:themeShade="80"/>
            </w:tcBorders>
            <w:hideMark/>
          </w:tcPr>
          <w:p w14:paraId="452349A5" w14:textId="77777777" w:rsidR="009D3A6B" w:rsidRPr="009D3A6B" w:rsidRDefault="009D3A6B" w:rsidP="009D3A6B">
            <w:pPr>
              <w:keepNext/>
              <w:rPr>
                <w:b/>
                <w:sz w:val="22"/>
                <w:szCs w:val="22"/>
              </w:rPr>
            </w:pPr>
            <w:r w:rsidRPr="009D3A6B">
              <w:rPr>
                <w:b/>
                <w:sz w:val="22"/>
                <w:szCs w:val="22"/>
              </w:rPr>
              <w:t>Result</w:t>
            </w:r>
          </w:p>
        </w:tc>
        <w:tc>
          <w:tcPr>
            <w:tcW w:w="0" w:type="auto"/>
            <w:vAlign w:val="center"/>
            <w:hideMark/>
          </w:tcPr>
          <w:p w14:paraId="75CD20CB" w14:textId="77777777" w:rsidR="009D3A6B" w:rsidRPr="009D3A6B" w:rsidRDefault="009D3A6B" w:rsidP="009D3A6B">
            <w:pPr>
              <w:keepNext/>
              <w:spacing w:after="240"/>
            </w:pPr>
            <w:r w:rsidRPr="009D3A6B">
              <w:t>The requested action successfully occurred or it did not.</w:t>
            </w:r>
          </w:p>
        </w:tc>
      </w:tr>
      <w:tr w:rsidR="0079134F" w:rsidRPr="009D3A6B" w14:paraId="423E705A" w14:textId="77777777" w:rsidTr="009D3A6B">
        <w:trPr>
          <w:divId w:val="1453354881"/>
          <w:cantSplit/>
          <w:tblCellSpacing w:w="15" w:type="dxa"/>
        </w:trPr>
        <w:tc>
          <w:tcPr>
            <w:tcW w:w="0" w:type="auto"/>
            <w:tcBorders>
              <w:right w:val="single" w:sz="12" w:space="0" w:color="767171" w:themeColor="background2" w:themeShade="80"/>
            </w:tcBorders>
            <w:hideMark/>
          </w:tcPr>
          <w:p w14:paraId="3BCEEC48" w14:textId="77777777" w:rsidR="009D3A6B" w:rsidRPr="009D3A6B" w:rsidRDefault="009D3A6B" w:rsidP="009D3A6B">
            <w:pPr>
              <w:keepNext/>
              <w:rPr>
                <w:b/>
                <w:sz w:val="22"/>
                <w:szCs w:val="22"/>
              </w:rPr>
            </w:pPr>
            <w:r w:rsidRPr="009D3A6B">
              <w:rPr>
                <w:b/>
                <w:sz w:val="22"/>
                <w:szCs w:val="22"/>
              </w:rPr>
              <w:t>IP Address</w:t>
            </w:r>
          </w:p>
        </w:tc>
        <w:tc>
          <w:tcPr>
            <w:tcW w:w="0" w:type="auto"/>
            <w:vAlign w:val="center"/>
            <w:hideMark/>
          </w:tcPr>
          <w:p w14:paraId="0C4B5D14" w14:textId="77777777" w:rsidR="009D3A6B" w:rsidRPr="009D3A6B" w:rsidRDefault="009D3A6B" w:rsidP="009D3A6B">
            <w:pPr>
              <w:keepNext/>
              <w:spacing w:after="240"/>
            </w:pPr>
            <w:r w:rsidRPr="009D3A6B">
              <w:t>The computer from which the action was taken.</w:t>
            </w:r>
          </w:p>
        </w:tc>
      </w:tr>
      <w:tr w:rsidR="0079134F" w:rsidRPr="009D3A6B" w14:paraId="625C7790" w14:textId="77777777" w:rsidTr="009D3A6B">
        <w:trPr>
          <w:divId w:val="1453354881"/>
          <w:cantSplit/>
          <w:tblCellSpacing w:w="15" w:type="dxa"/>
        </w:trPr>
        <w:tc>
          <w:tcPr>
            <w:tcW w:w="0" w:type="auto"/>
            <w:tcBorders>
              <w:right w:val="single" w:sz="12" w:space="0" w:color="767171" w:themeColor="background2" w:themeShade="80"/>
            </w:tcBorders>
            <w:hideMark/>
          </w:tcPr>
          <w:p w14:paraId="70690D5A" w14:textId="77777777" w:rsidR="009D3A6B" w:rsidRPr="009D3A6B" w:rsidRDefault="009D3A6B" w:rsidP="009D3A6B">
            <w:pPr>
              <w:keepNext/>
              <w:rPr>
                <w:b/>
                <w:sz w:val="22"/>
                <w:szCs w:val="22"/>
              </w:rPr>
            </w:pPr>
            <w:r w:rsidRPr="009D3A6B">
              <w:rPr>
                <w:b/>
                <w:sz w:val="22"/>
                <w:szCs w:val="22"/>
              </w:rPr>
              <w:t>Object ID</w:t>
            </w:r>
          </w:p>
        </w:tc>
        <w:tc>
          <w:tcPr>
            <w:tcW w:w="0" w:type="auto"/>
            <w:vAlign w:val="center"/>
            <w:hideMark/>
          </w:tcPr>
          <w:p w14:paraId="09321BAD" w14:textId="697757F7" w:rsidR="009D3A6B" w:rsidRPr="009D3A6B" w:rsidRDefault="009D3A6B" w:rsidP="00CC6213">
            <w:pPr>
              <w:keepNext/>
              <w:spacing w:after="240"/>
            </w:pPr>
            <w:r w:rsidRPr="009D3A6B">
              <w:t xml:space="preserve">The associated </w:t>
            </w:r>
            <w:r w:rsidR="00751462">
              <w:t>request</w:t>
            </w:r>
            <w:r w:rsidR="00751462" w:rsidRPr="009D3A6B">
              <w:t xml:space="preserve"> </w:t>
            </w:r>
            <w:r w:rsidRPr="009D3A6B">
              <w:t>number.</w:t>
            </w:r>
          </w:p>
        </w:tc>
      </w:tr>
      <w:tr w:rsidR="0079134F" w:rsidRPr="009D3A6B" w14:paraId="0927B687" w14:textId="77777777" w:rsidTr="009D3A6B">
        <w:trPr>
          <w:divId w:val="1453354881"/>
          <w:cantSplit/>
          <w:trHeight w:val="366"/>
          <w:tblCellSpacing w:w="15" w:type="dxa"/>
        </w:trPr>
        <w:tc>
          <w:tcPr>
            <w:tcW w:w="0" w:type="auto"/>
            <w:tcBorders>
              <w:right w:val="single" w:sz="12" w:space="0" w:color="767171" w:themeColor="background2" w:themeShade="80"/>
            </w:tcBorders>
            <w:hideMark/>
          </w:tcPr>
          <w:p w14:paraId="1063C69A" w14:textId="77777777" w:rsidR="009D3A6B" w:rsidRPr="009D3A6B" w:rsidRDefault="009D3A6B" w:rsidP="009D3A6B">
            <w:pPr>
              <w:rPr>
                <w:b/>
                <w:sz w:val="22"/>
                <w:szCs w:val="22"/>
              </w:rPr>
            </w:pPr>
            <w:r w:rsidRPr="009D3A6B">
              <w:rPr>
                <w:b/>
                <w:sz w:val="22"/>
                <w:szCs w:val="22"/>
              </w:rPr>
              <w:t>Object Type</w:t>
            </w:r>
          </w:p>
        </w:tc>
        <w:tc>
          <w:tcPr>
            <w:tcW w:w="0" w:type="auto"/>
            <w:vAlign w:val="center"/>
            <w:hideMark/>
          </w:tcPr>
          <w:p w14:paraId="5EC6BC03" w14:textId="71AB2799" w:rsidR="009D3A6B" w:rsidRPr="009D3A6B" w:rsidRDefault="009D3A6B" w:rsidP="00CC6213">
            <w:pPr>
              <w:spacing w:after="360"/>
            </w:pPr>
            <w:r w:rsidRPr="009D3A6B">
              <w:t xml:space="preserve">Either </w:t>
            </w:r>
            <w:r w:rsidR="00751462">
              <w:rPr>
                <w:i/>
              </w:rPr>
              <w:t>Request</w:t>
            </w:r>
            <w:r w:rsidR="00751462" w:rsidRPr="009D3A6B">
              <w:t xml:space="preserve"> </w:t>
            </w:r>
            <w:del w:id="279" w:author="Susan Ladwig" w:date="2017-06-22T16:12:00Z">
              <w:r w:rsidRPr="009D3A6B" w:rsidDel="0079134F">
                <w:delText xml:space="preserve">or </w:delText>
              </w:r>
            </w:del>
            <w:ins w:id="280" w:author="Susan Ladwig" w:date="2017-06-22T16:12:00Z">
              <w:r w:rsidR="0079134F">
                <w:t xml:space="preserve">, </w:t>
              </w:r>
            </w:ins>
            <w:commentRangeStart w:id="281"/>
            <w:r w:rsidRPr="009D3A6B">
              <w:rPr>
                <w:i/>
              </w:rPr>
              <w:t>File</w:t>
            </w:r>
            <w:commentRangeEnd w:id="281"/>
            <w:r w:rsidR="00E00A56">
              <w:rPr>
                <w:rStyle w:val="CommentReference"/>
              </w:rPr>
              <w:commentReference w:id="281"/>
            </w:r>
            <w:ins w:id="282" w:author="Susan Ladwig" w:date="2017-06-22T16:12:00Z">
              <w:r w:rsidR="0079134F">
                <w:rPr>
                  <w:i/>
                </w:rPr>
                <w:t xml:space="preserve"> or All</w:t>
              </w:r>
            </w:ins>
            <w:ins w:id="283" w:author="Susan Ladwig" w:date="2017-06-22T16:11:00Z">
              <w:r w:rsidR="0079134F">
                <w:rPr>
                  <w:i/>
                </w:rPr>
                <w:t xml:space="preserve"> </w:t>
              </w:r>
            </w:ins>
            <w:r w:rsidRPr="009D3A6B">
              <w:t>.</w:t>
            </w:r>
            <w:ins w:id="284" w:author="Susan Ladwig" w:date="2017-06-22T16:11:00Z">
              <w:r w:rsidR="00E13826">
                <w:t xml:space="preserve"> </w:t>
              </w:r>
              <w:r w:rsidR="00E13826" w:rsidRPr="00E13826">
                <w:t>If you opt for ALL, Object Type can be Request, Task, File, Widget_List, etc.</w:t>
              </w:r>
            </w:ins>
          </w:p>
        </w:tc>
      </w:tr>
    </w:tbl>
    <w:p w14:paraId="5392210C" w14:textId="77777777" w:rsidR="009D3A6B" w:rsidRPr="009D3A6B" w:rsidRDefault="009D3A6B" w:rsidP="009D3A6B">
      <w:pPr>
        <w:keepNext/>
        <w:spacing w:before="480" w:after="0"/>
        <w:divId w:val="1453354881"/>
        <w:rPr>
          <w:rFonts w:cs="Arial"/>
          <w:b/>
          <w:bCs/>
          <w:color w:val="767171" w:themeColor="background2" w:themeShade="80"/>
        </w:rPr>
      </w:pPr>
      <w:r w:rsidRPr="009D3A6B">
        <w:rPr>
          <w:rFonts w:cs="Arial"/>
          <w:b/>
          <w:bCs/>
          <w:color w:val="767171" w:themeColor="background2" w:themeShade="80"/>
        </w:rPr>
        <w:t>Report Actions</w:t>
      </w:r>
    </w:p>
    <w:p w14:paraId="280AB88E" w14:textId="77777777" w:rsidR="009D3A6B" w:rsidRPr="009D3A6B" w:rsidRDefault="009D3A6B" w:rsidP="009D3A6B">
      <w:pPr>
        <w:spacing w:after="240"/>
        <w:divId w:val="1453354881"/>
      </w:pPr>
      <w:r w:rsidRPr="009D3A6B">
        <w:t xml:space="preserve">By default, the audit results page makes available options for formatting and viewing the content.  The group of actions appears in the </w:t>
      </w:r>
      <w:r w:rsidRPr="009D3A6B">
        <w:rPr>
          <w:rFonts w:ascii="Arial" w:hAnsi="Arial" w:cs="Arial"/>
          <w:i/>
          <w:iCs/>
          <w:color w:val="000000"/>
          <w:sz w:val="20"/>
          <w:szCs w:val="20"/>
        </w:rPr>
        <w:t>View Report</w:t>
      </w:r>
      <w:r w:rsidRPr="009D3A6B">
        <w:t xml:space="preserve"> panel above the results in the upper-left corner of the </w:t>
      </w:r>
      <w:r w:rsidRPr="009D3A6B">
        <w:rPr>
          <w:b/>
          <w:i/>
        </w:rPr>
        <w:t>Detail</w:t>
      </w:r>
      <w:r w:rsidRPr="009D3A6B">
        <w:t xml:space="preserve"> frame.</w:t>
      </w:r>
    </w:p>
    <w:p w14:paraId="3E56E857" w14:textId="77777777" w:rsidR="009D3A6B" w:rsidRPr="009D3A6B" w:rsidRDefault="009D3A6B" w:rsidP="009D3A6B">
      <w:pPr>
        <w:ind w:left="720"/>
        <w:divId w:val="1453354881"/>
      </w:pPr>
      <w:r w:rsidRPr="009D3A6B">
        <w:rPr>
          <w:noProof/>
        </w:rPr>
        <w:drawing>
          <wp:inline distT="0" distB="0" distL="0" distR="0" wp14:anchorId="3E645625" wp14:editId="69BDA157">
            <wp:extent cx="2551176" cy="1874520"/>
            <wp:effectExtent l="0" t="0" r="1905"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228">
                      <a:extLst>
                        <a:ext uri="{28A0092B-C50C-407E-A947-70E740481C1C}">
                          <a14:useLocalDpi xmlns:a14="http://schemas.microsoft.com/office/drawing/2010/main" val="0"/>
                        </a:ext>
                      </a:extLst>
                    </a:blip>
                    <a:stretch>
                      <a:fillRect/>
                    </a:stretch>
                  </pic:blipFill>
                  <pic:spPr>
                    <a:xfrm>
                      <a:off x="0" y="0"/>
                      <a:ext cx="2551176" cy="1874520"/>
                    </a:xfrm>
                    <a:prstGeom prst="rect">
                      <a:avLst/>
                    </a:prstGeom>
                  </pic:spPr>
                </pic:pic>
              </a:graphicData>
            </a:graphic>
          </wp:inline>
        </w:drawing>
      </w:r>
    </w:p>
    <w:p w14:paraId="271C39C2" w14:textId="77777777" w:rsidR="009D3A6B" w:rsidRPr="009D3A6B" w:rsidRDefault="009D3A6B" w:rsidP="009D3A6B">
      <w:pPr>
        <w:numPr>
          <w:ilvl w:val="0"/>
          <w:numId w:val="80"/>
        </w:numPr>
        <w:spacing w:after="240"/>
        <w:divId w:val="1453354881"/>
        <w:rPr>
          <w:rFonts w:eastAsia="Times New Roman"/>
        </w:rPr>
      </w:pPr>
      <w:r w:rsidRPr="00E0443F">
        <w:rPr>
          <w:rFonts w:eastAsia="Times New Roman"/>
          <w:b/>
        </w:rPr>
        <w:t>Left and right arrows</w:t>
      </w:r>
      <w:r w:rsidRPr="009D3A6B">
        <w:rPr>
          <w:rFonts w:eastAsia="Times New Roman"/>
        </w:rPr>
        <w:t xml:space="preserve">: click </w:t>
      </w:r>
      <w:r w:rsidRPr="009D3A6B">
        <w:rPr>
          <w:rFonts w:ascii="Arial" w:eastAsia="Times New Roman" w:hAnsi="Arial" w:cs="Arial"/>
          <w:b/>
          <w:sz w:val="20"/>
          <w:szCs w:val="20"/>
        </w:rPr>
        <w:t>|</w:t>
      </w:r>
      <w:r w:rsidRPr="009D3A6B">
        <w:rPr>
          <w:rFonts w:ascii="Arial" w:eastAsia="Times New Roman" w:hAnsi="Arial" w:cs="Arial"/>
          <w:b/>
          <w:bCs/>
          <w:color w:val="000000"/>
          <w:sz w:val="20"/>
          <w:szCs w:val="20"/>
        </w:rPr>
        <w:t>&gt;|</w:t>
      </w:r>
      <w:r w:rsidRPr="009D3A6B">
        <w:rPr>
          <w:rFonts w:eastAsia="Times New Roman"/>
        </w:rPr>
        <w:t xml:space="preserve"> arrow-right to move ahead one page in the results, click </w:t>
      </w:r>
      <w:r w:rsidRPr="009D3A6B">
        <w:rPr>
          <w:rFonts w:ascii="Arial" w:eastAsia="Times New Roman" w:hAnsi="Arial" w:cs="Arial"/>
          <w:b/>
          <w:sz w:val="20"/>
          <w:szCs w:val="20"/>
        </w:rPr>
        <w:t>|</w:t>
      </w:r>
      <w:r w:rsidRPr="009D3A6B">
        <w:rPr>
          <w:rFonts w:ascii="Arial" w:eastAsia="Times New Roman" w:hAnsi="Arial" w:cs="Arial"/>
          <w:b/>
          <w:bCs/>
          <w:color w:val="000000"/>
          <w:sz w:val="20"/>
          <w:szCs w:val="20"/>
        </w:rPr>
        <w:t>&lt;|</w:t>
      </w:r>
      <w:r w:rsidRPr="009D3A6B">
        <w:rPr>
          <w:rFonts w:eastAsia="Times New Roman"/>
        </w:rPr>
        <w:t xml:space="preserve"> arrow-left to go to the previous page.</w:t>
      </w:r>
    </w:p>
    <w:p w14:paraId="00E08D64" w14:textId="77777777" w:rsidR="009D3A6B" w:rsidRPr="009D3A6B" w:rsidRDefault="009D3A6B" w:rsidP="009D3A6B">
      <w:pPr>
        <w:numPr>
          <w:ilvl w:val="0"/>
          <w:numId w:val="80"/>
        </w:numPr>
        <w:spacing w:after="240"/>
        <w:divId w:val="1453354881"/>
        <w:rPr>
          <w:rFonts w:eastAsia="Times New Roman"/>
        </w:rPr>
      </w:pPr>
      <w:r w:rsidRPr="00E0443F">
        <w:rPr>
          <w:rFonts w:eastAsia="Times New Roman"/>
          <w:b/>
        </w:rPr>
        <w:t>Number of pages</w:t>
      </w:r>
      <w:r w:rsidRPr="009D3A6B">
        <w:rPr>
          <w:rFonts w:eastAsia="Times New Roman"/>
        </w:rPr>
        <w:t xml:space="preserve"> in the report: shows the </w:t>
      </w:r>
      <w:r w:rsidRPr="009D3A6B">
        <w:rPr>
          <w:rFonts w:eastAsia="Times New Roman" w:cs="Arial"/>
          <w:i/>
          <w:iCs/>
          <w:color w:val="000000"/>
        </w:rPr>
        <w:t>page of pages</w:t>
      </w:r>
      <w:r w:rsidRPr="009D3A6B">
        <w:rPr>
          <w:rFonts w:eastAsia="Times New Roman"/>
        </w:rPr>
        <w:t>, for example 1 / 5, where you can enter a number in the box and jump to any page of the report.</w:t>
      </w:r>
    </w:p>
    <w:p w14:paraId="419CD480" w14:textId="77777777" w:rsidR="009D3A6B" w:rsidRDefault="009D3A6B" w:rsidP="00E9494C">
      <w:pPr>
        <w:numPr>
          <w:ilvl w:val="0"/>
          <w:numId w:val="80"/>
        </w:numPr>
        <w:spacing w:after="240"/>
        <w:divId w:val="1453354881"/>
        <w:rPr>
          <w:rFonts w:eastAsia="Times New Roman"/>
        </w:rPr>
      </w:pPr>
      <w:r w:rsidRPr="00E0443F">
        <w:rPr>
          <w:rFonts w:eastAsia="Times New Roman"/>
          <w:b/>
        </w:rPr>
        <w:t xml:space="preserve">Toggle button </w:t>
      </w:r>
      <w:r w:rsidRPr="009D3A6B">
        <w:rPr>
          <w:rFonts w:eastAsia="Times New Roman"/>
        </w:rPr>
        <w:t>expands the space for viewing the report.  It hides (and redisplays) the View Report panel that appears above the report content.</w:t>
      </w:r>
    </w:p>
    <w:p w14:paraId="24A26252" w14:textId="70B34B43" w:rsidR="00E9494C" w:rsidRPr="00E9494C" w:rsidRDefault="002A0F2D" w:rsidP="00E9494C">
      <w:pPr>
        <w:numPr>
          <w:ilvl w:val="0"/>
          <w:numId w:val="80"/>
        </w:numPr>
        <w:contextualSpacing/>
        <w:divId w:val="1453354881"/>
        <w:rPr>
          <w:rFonts w:eastAsia="Times New Roman"/>
        </w:rPr>
      </w:pPr>
      <w:r w:rsidRPr="002A0F2D">
        <w:rPr>
          <w:rFonts w:eastAsia="Times New Roman"/>
          <w:b/>
        </w:rPr>
        <w:t>Output Type drop</w:t>
      </w:r>
      <w:r w:rsidR="00E9494C" w:rsidRPr="002A0F2D">
        <w:rPr>
          <w:rFonts w:eastAsia="Times New Roman"/>
          <w:b/>
        </w:rPr>
        <w:t>down</w:t>
      </w:r>
      <w:r w:rsidR="00E9494C" w:rsidRPr="00E9494C">
        <w:rPr>
          <w:rFonts w:eastAsia="Times New Roman"/>
        </w:rPr>
        <w:t xml:space="preserve"> </w:t>
      </w:r>
      <w:r w:rsidR="00E9494C">
        <w:rPr>
          <w:rFonts w:eastAsia="Times New Roman"/>
        </w:rPr>
        <w:t xml:space="preserve">is a </w:t>
      </w:r>
      <w:r w:rsidR="00E9494C" w:rsidRPr="00E9494C">
        <w:rPr>
          <w:rFonts w:eastAsia="Times New Roman"/>
        </w:rPr>
        <w:t xml:space="preserve">list of options for saving the report.  Use the </w:t>
      </w:r>
      <w:r w:rsidR="00E9494C" w:rsidRPr="00E9494C">
        <w:rPr>
          <w:rFonts w:eastAsia="Times New Roman"/>
          <w:b/>
          <w:i/>
        </w:rPr>
        <w:t>View Report</w:t>
      </w:r>
      <w:r w:rsidR="00E9494C" w:rsidRPr="00E9494C">
        <w:rPr>
          <w:rFonts w:eastAsia="Times New Roman"/>
        </w:rPr>
        <w:t xml:space="preserve"> button to see the report in the new file format.</w:t>
      </w:r>
    </w:p>
    <w:p w14:paraId="3890FB8F" w14:textId="77777777" w:rsidR="009D3A6B" w:rsidRPr="009D3A6B" w:rsidRDefault="009D3A6B" w:rsidP="00E9494C">
      <w:pPr>
        <w:pStyle w:val="Heading2"/>
        <w:divId w:val="1453354881"/>
      </w:pPr>
      <w:r w:rsidRPr="009D3A6B">
        <w:t>Save the Audit Report</w:t>
      </w:r>
    </w:p>
    <w:p w14:paraId="2D0F5FB6" w14:textId="3D4F85E9" w:rsidR="009D3A6B" w:rsidRPr="009D3A6B" w:rsidRDefault="009D3A6B" w:rsidP="009D3A6B">
      <w:pPr>
        <w:keepNext/>
        <w:spacing w:after="240"/>
        <w:divId w:val="1453354881"/>
      </w:pPr>
      <w:r w:rsidRPr="009D3A6B">
        <w:t xml:space="preserve">The report results </w:t>
      </w:r>
      <w:r w:rsidRPr="00180980">
        <w:rPr>
          <w:rStyle w:val="NoCheckChar"/>
        </w:rPr>
        <w:t>is</w:t>
      </w:r>
      <w:r w:rsidRPr="009D3A6B">
        <w:t xml:space="preserve"> a fixed display of data that has been collected from the database. As is, its content cannot be manipulated, copied, or printed from the on-screen page.</w:t>
      </w:r>
    </w:p>
    <w:p w14:paraId="41D79CE3" w14:textId="77777777" w:rsidR="009D3A6B" w:rsidRPr="009D3A6B" w:rsidRDefault="009D3A6B" w:rsidP="009D3A6B">
      <w:pPr>
        <w:keepNext/>
        <w:spacing w:after="240"/>
        <w:divId w:val="1453354881"/>
      </w:pPr>
      <w:r w:rsidRPr="009D3A6B">
        <w:t>To create a copy of the report, save it in another format.</w:t>
      </w:r>
    </w:p>
    <w:p w14:paraId="07AA8D28" w14:textId="77777777" w:rsidR="009D3A6B" w:rsidRPr="009D3A6B" w:rsidRDefault="009D3A6B" w:rsidP="00E9494C">
      <w:pPr>
        <w:keepNext/>
        <w:numPr>
          <w:ilvl w:val="0"/>
          <w:numId w:val="91"/>
        </w:numPr>
        <w:spacing w:after="240"/>
        <w:divId w:val="1453354881"/>
      </w:pPr>
      <w:r w:rsidRPr="009D3A6B">
        <w:t xml:space="preserve">Click in the </w:t>
      </w:r>
      <w:r w:rsidRPr="00180980">
        <w:rPr>
          <w:i/>
        </w:rPr>
        <w:t>Output Type</w:t>
      </w:r>
      <w:r w:rsidRPr="009D3A6B">
        <w:t xml:space="preserve"> field to open the list of available file types.</w:t>
      </w:r>
    </w:p>
    <w:p w14:paraId="34F5DF18" w14:textId="77777777" w:rsidR="009D3A6B" w:rsidRPr="009D3A6B" w:rsidRDefault="009D3A6B" w:rsidP="009D3A6B">
      <w:pPr>
        <w:spacing w:after="240"/>
        <w:ind w:left="1170"/>
        <w:divId w:val="1453354881"/>
      </w:pPr>
      <w:r w:rsidRPr="009D3A6B">
        <w:rPr>
          <w:noProof/>
        </w:rPr>
        <w:drawing>
          <wp:inline distT="0" distB="0" distL="0" distR="0" wp14:anchorId="64EA5FC2" wp14:editId="36832AE5">
            <wp:extent cx="2276856" cy="128016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229">
                      <a:extLst>
                        <a:ext uri="{28A0092B-C50C-407E-A947-70E740481C1C}">
                          <a14:useLocalDpi xmlns:a14="http://schemas.microsoft.com/office/drawing/2010/main" val="0"/>
                        </a:ext>
                      </a:extLst>
                    </a:blip>
                    <a:stretch>
                      <a:fillRect/>
                    </a:stretch>
                  </pic:blipFill>
                  <pic:spPr>
                    <a:xfrm>
                      <a:off x="0" y="0"/>
                      <a:ext cx="2276856" cy="1280160"/>
                    </a:xfrm>
                    <a:prstGeom prst="rect">
                      <a:avLst/>
                    </a:prstGeom>
                  </pic:spPr>
                </pic:pic>
              </a:graphicData>
            </a:graphic>
          </wp:inline>
        </w:drawing>
      </w:r>
    </w:p>
    <w:p w14:paraId="577C71F6" w14:textId="77777777" w:rsidR="009D3A6B" w:rsidRPr="009D3A6B" w:rsidRDefault="009D3A6B" w:rsidP="00E9494C">
      <w:pPr>
        <w:numPr>
          <w:ilvl w:val="0"/>
          <w:numId w:val="91"/>
        </w:numPr>
        <w:divId w:val="1453354881"/>
      </w:pPr>
      <w:r w:rsidRPr="009D3A6B">
        <w:t xml:space="preserve">Click to select a file type.  If the new file does not open, click </w:t>
      </w:r>
      <w:r w:rsidRPr="009D3A6B">
        <w:rPr>
          <w:b/>
        </w:rPr>
        <w:t>View Report</w:t>
      </w:r>
      <w:r w:rsidRPr="009D3A6B">
        <w:t>.</w:t>
      </w:r>
    </w:p>
    <w:p w14:paraId="5C2CC6D4" w14:textId="1771A862" w:rsidR="009D3A6B" w:rsidRPr="009D3A6B" w:rsidRDefault="009D3A6B" w:rsidP="00E9494C">
      <w:pPr>
        <w:numPr>
          <w:ilvl w:val="0"/>
          <w:numId w:val="91"/>
        </w:numPr>
        <w:divId w:val="1453354881"/>
      </w:pPr>
      <w:r w:rsidRPr="009D3A6B">
        <w:t>S</w:t>
      </w:r>
      <w:r w:rsidR="00E9494C">
        <w:t>ave or view in the selected file format</w:t>
      </w:r>
      <w:r w:rsidRPr="009D3A6B">
        <w:t>.</w:t>
      </w:r>
    </w:p>
    <w:p w14:paraId="3CD49266" w14:textId="77777777" w:rsidR="009D3A6B" w:rsidRPr="009D3A6B" w:rsidRDefault="009D3A6B" w:rsidP="009D3A6B">
      <w:pPr>
        <w:divId w:val="1453354881"/>
      </w:pPr>
    </w:p>
    <w:p w14:paraId="420135A9" w14:textId="77777777" w:rsidR="009D3A6B" w:rsidRPr="009D3A6B" w:rsidRDefault="009D3A6B" w:rsidP="009D3A6B">
      <w:pPr>
        <w:keepNext/>
        <w:spacing w:after="0"/>
        <w:divId w:val="1453354881"/>
        <w:rPr>
          <w:b/>
          <w:color w:val="767171" w:themeColor="background2" w:themeShade="80"/>
        </w:rPr>
      </w:pPr>
      <w:r w:rsidRPr="009D3A6B">
        <w:rPr>
          <w:b/>
          <w:color w:val="767171" w:themeColor="background2" w:themeShade="80"/>
        </w:rPr>
        <w:t>Output Type</w:t>
      </w:r>
    </w:p>
    <w:p w14:paraId="43746FBB" w14:textId="3C16E9E3" w:rsidR="009D3A6B" w:rsidRPr="009D3A6B" w:rsidRDefault="009D3A6B" w:rsidP="009D3A6B">
      <w:pPr>
        <w:spacing w:after="360"/>
        <w:divId w:val="1453354881"/>
      </w:pPr>
      <w:r w:rsidRPr="009D3A6B">
        <w:t xml:space="preserve">The </w:t>
      </w:r>
      <w:r w:rsidRPr="009D3A6B">
        <w:rPr>
          <w:b/>
          <w:bCs/>
          <w:i/>
        </w:rPr>
        <w:t>Output Type</w:t>
      </w:r>
      <w:r w:rsidRPr="009D3A6B">
        <w:t xml:space="preserve"> box is list of options for making the content available for other purposes. The default display is HTML, in paginated form.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7460"/>
      </w:tblGrid>
      <w:tr w:rsidR="009D3A6B" w:rsidRPr="009D3A6B" w14:paraId="0AFC86D5" w14:textId="77777777" w:rsidTr="009D3A6B">
        <w:trPr>
          <w:divId w:val="1453354881"/>
        </w:trPr>
        <w:tc>
          <w:tcPr>
            <w:tcW w:w="1890" w:type="dxa"/>
          </w:tcPr>
          <w:p w14:paraId="64EF42E1" w14:textId="77777777" w:rsidR="009D3A6B" w:rsidRPr="009D3A6B" w:rsidRDefault="009D3A6B" w:rsidP="009D3A6B">
            <w:pPr>
              <w:keepNext/>
              <w:spacing w:after="0"/>
              <w:rPr>
                <w:rFonts w:cs="Arial"/>
                <w:bCs/>
                <w:i/>
                <w:color w:val="000000"/>
                <w:sz w:val="22"/>
                <w:szCs w:val="22"/>
              </w:rPr>
            </w:pPr>
            <w:r w:rsidRPr="009D3A6B">
              <w:rPr>
                <w:rFonts w:cs="Arial"/>
                <w:bCs/>
                <w:i/>
                <w:color w:val="000000"/>
                <w:sz w:val="22"/>
                <w:szCs w:val="22"/>
              </w:rPr>
              <w:t>Formats</w:t>
            </w:r>
          </w:p>
        </w:tc>
        <w:tc>
          <w:tcPr>
            <w:tcW w:w="7460" w:type="dxa"/>
            <w:tcBorders>
              <w:left w:val="nil"/>
            </w:tcBorders>
          </w:tcPr>
          <w:p w14:paraId="49E5ABCC" w14:textId="77777777" w:rsidR="009D3A6B" w:rsidRPr="009D3A6B" w:rsidRDefault="009D3A6B" w:rsidP="009D3A6B">
            <w:pPr>
              <w:keepNext/>
              <w:spacing w:after="0"/>
              <w:rPr>
                <w:rFonts w:cs="Arial"/>
                <w:i/>
                <w:color w:val="000000"/>
              </w:rPr>
            </w:pPr>
            <w:r w:rsidRPr="009D3A6B">
              <w:rPr>
                <w:rFonts w:cs="Arial"/>
                <w:i/>
                <w:color w:val="000000"/>
              </w:rPr>
              <w:t>Results</w:t>
            </w:r>
          </w:p>
        </w:tc>
      </w:tr>
      <w:tr w:rsidR="009D3A6B" w:rsidRPr="009D3A6B" w14:paraId="0E8D8F33" w14:textId="77777777" w:rsidTr="009D3A6B">
        <w:trPr>
          <w:divId w:val="1453354881"/>
        </w:trPr>
        <w:tc>
          <w:tcPr>
            <w:tcW w:w="1890" w:type="dxa"/>
            <w:tcBorders>
              <w:right w:val="single" w:sz="12" w:space="0" w:color="767171" w:themeColor="background2" w:themeShade="80"/>
            </w:tcBorders>
          </w:tcPr>
          <w:p w14:paraId="14CD4511" w14:textId="77777777" w:rsidR="009D3A6B" w:rsidRPr="009D3A6B" w:rsidRDefault="009D3A6B" w:rsidP="009D3A6B">
            <w:pPr>
              <w:keepNext/>
              <w:rPr>
                <w:sz w:val="22"/>
                <w:szCs w:val="22"/>
              </w:rPr>
            </w:pPr>
            <w:r w:rsidRPr="009D3A6B">
              <w:rPr>
                <w:rFonts w:cs="Arial"/>
                <w:b/>
                <w:bCs/>
                <w:color w:val="000000"/>
                <w:sz w:val="22"/>
                <w:szCs w:val="22"/>
              </w:rPr>
              <w:t>HTML (Single Page)</w:t>
            </w:r>
          </w:p>
        </w:tc>
        <w:tc>
          <w:tcPr>
            <w:tcW w:w="7460" w:type="dxa"/>
            <w:tcBorders>
              <w:left w:val="single" w:sz="12" w:space="0" w:color="767171" w:themeColor="background2" w:themeShade="80"/>
            </w:tcBorders>
          </w:tcPr>
          <w:p w14:paraId="21DF4CAF" w14:textId="77777777" w:rsidR="009D3A6B" w:rsidRPr="009D3A6B" w:rsidRDefault="009D3A6B" w:rsidP="009D3A6B">
            <w:pPr>
              <w:keepNext/>
              <w:spacing w:after="240"/>
            </w:pPr>
            <w:r w:rsidRPr="009D3A6B">
              <w:rPr>
                <w:rFonts w:cs="Arial"/>
                <w:color w:val="000000"/>
              </w:rPr>
              <w:t>Shows the onscreen results in a single-page, scrollable format.</w:t>
            </w:r>
          </w:p>
        </w:tc>
      </w:tr>
      <w:tr w:rsidR="009D3A6B" w:rsidRPr="009D3A6B" w14:paraId="522BC17B" w14:textId="77777777" w:rsidTr="009D3A6B">
        <w:trPr>
          <w:divId w:val="1453354881"/>
        </w:trPr>
        <w:tc>
          <w:tcPr>
            <w:tcW w:w="1890" w:type="dxa"/>
            <w:tcBorders>
              <w:right w:val="single" w:sz="12" w:space="0" w:color="767171" w:themeColor="background2" w:themeShade="80"/>
            </w:tcBorders>
          </w:tcPr>
          <w:p w14:paraId="67BB3ECA" w14:textId="77777777" w:rsidR="009D3A6B" w:rsidRPr="009D3A6B" w:rsidRDefault="009D3A6B" w:rsidP="009D3A6B">
            <w:pPr>
              <w:keepNext/>
              <w:rPr>
                <w:sz w:val="22"/>
                <w:szCs w:val="22"/>
              </w:rPr>
            </w:pPr>
            <w:r w:rsidRPr="009D3A6B">
              <w:rPr>
                <w:rFonts w:eastAsia="Times New Roman" w:cs="Arial"/>
                <w:b/>
                <w:bCs/>
                <w:color w:val="000000"/>
                <w:sz w:val="22"/>
                <w:szCs w:val="22"/>
              </w:rPr>
              <w:t>PDF</w:t>
            </w:r>
          </w:p>
        </w:tc>
        <w:tc>
          <w:tcPr>
            <w:tcW w:w="7460" w:type="dxa"/>
            <w:tcBorders>
              <w:left w:val="single" w:sz="12" w:space="0" w:color="767171" w:themeColor="background2" w:themeShade="80"/>
            </w:tcBorders>
          </w:tcPr>
          <w:p w14:paraId="1564AC1E" w14:textId="77777777" w:rsidR="009D3A6B" w:rsidRPr="009D3A6B" w:rsidRDefault="009D3A6B" w:rsidP="009D3A6B">
            <w:pPr>
              <w:keepNext/>
              <w:spacing w:after="240"/>
            </w:pPr>
            <w:r w:rsidRPr="009D3A6B">
              <w:rPr>
                <w:rFonts w:eastAsia="Times New Roman" w:cs="Arial"/>
                <w:color w:val="000000"/>
              </w:rPr>
              <w:t>Opens the results as a .pdf file, which you can save.</w:t>
            </w:r>
          </w:p>
        </w:tc>
      </w:tr>
      <w:tr w:rsidR="009D3A6B" w:rsidRPr="009D3A6B" w14:paraId="1366872F" w14:textId="77777777" w:rsidTr="009D3A6B">
        <w:trPr>
          <w:divId w:val="1453354881"/>
        </w:trPr>
        <w:tc>
          <w:tcPr>
            <w:tcW w:w="1890" w:type="dxa"/>
            <w:tcBorders>
              <w:right w:val="single" w:sz="12" w:space="0" w:color="767171" w:themeColor="background2" w:themeShade="80"/>
            </w:tcBorders>
          </w:tcPr>
          <w:p w14:paraId="73AA6991" w14:textId="77777777" w:rsidR="009D3A6B" w:rsidRPr="009D3A6B" w:rsidRDefault="009D3A6B" w:rsidP="009D3A6B">
            <w:pPr>
              <w:keepNext/>
              <w:rPr>
                <w:sz w:val="22"/>
                <w:szCs w:val="22"/>
              </w:rPr>
            </w:pPr>
            <w:r w:rsidRPr="009D3A6B">
              <w:rPr>
                <w:rFonts w:eastAsia="Times New Roman" w:cs="Arial"/>
                <w:b/>
                <w:bCs/>
                <w:color w:val="000000"/>
                <w:sz w:val="22"/>
                <w:szCs w:val="22"/>
              </w:rPr>
              <w:t>Excel</w:t>
            </w:r>
          </w:p>
        </w:tc>
        <w:tc>
          <w:tcPr>
            <w:tcW w:w="7460" w:type="dxa"/>
            <w:tcBorders>
              <w:left w:val="single" w:sz="12" w:space="0" w:color="767171" w:themeColor="background2" w:themeShade="80"/>
            </w:tcBorders>
          </w:tcPr>
          <w:p w14:paraId="6BA0D05E" w14:textId="77777777" w:rsidR="009D3A6B" w:rsidRPr="009D3A6B" w:rsidRDefault="009D3A6B" w:rsidP="009D3A6B">
            <w:pPr>
              <w:keepNext/>
              <w:spacing w:after="240"/>
            </w:pPr>
            <w:r w:rsidRPr="009D3A6B">
              <w:rPr>
                <w:rFonts w:eastAsia="Times New Roman" w:cs="Arial"/>
                <w:color w:val="000000"/>
              </w:rPr>
              <w:t>Creates a spreadsheet of the report, in which the content can be used like any other Excel file</w:t>
            </w:r>
          </w:p>
        </w:tc>
      </w:tr>
      <w:tr w:rsidR="009D3A6B" w:rsidRPr="009D3A6B" w14:paraId="4F96E0E6" w14:textId="77777777" w:rsidTr="009D3A6B">
        <w:trPr>
          <w:divId w:val="1453354881"/>
        </w:trPr>
        <w:tc>
          <w:tcPr>
            <w:tcW w:w="1890" w:type="dxa"/>
            <w:tcBorders>
              <w:right w:val="single" w:sz="12" w:space="0" w:color="767171" w:themeColor="background2" w:themeShade="80"/>
            </w:tcBorders>
          </w:tcPr>
          <w:p w14:paraId="5F5CD23D" w14:textId="77777777" w:rsidR="009D3A6B" w:rsidRPr="009D3A6B" w:rsidRDefault="009D3A6B" w:rsidP="009D3A6B">
            <w:pPr>
              <w:keepNext/>
              <w:spacing w:after="240"/>
              <w:rPr>
                <w:rFonts w:eastAsia="Times New Roman" w:cs="Arial"/>
                <w:b/>
                <w:bCs/>
                <w:color w:val="000000"/>
                <w:sz w:val="22"/>
                <w:szCs w:val="22"/>
              </w:rPr>
            </w:pPr>
            <w:r w:rsidRPr="009D3A6B">
              <w:rPr>
                <w:rFonts w:eastAsia="Times New Roman" w:cs="Arial"/>
                <w:b/>
                <w:bCs/>
                <w:color w:val="000000"/>
                <w:sz w:val="22"/>
                <w:szCs w:val="22"/>
              </w:rPr>
              <w:t>Comma Separated Value</w:t>
            </w:r>
            <w:r w:rsidRPr="009D3A6B">
              <w:rPr>
                <w:rFonts w:eastAsia="Times New Roman" w:cs="Arial"/>
                <w:color w:val="000000"/>
                <w:sz w:val="22"/>
                <w:szCs w:val="22"/>
              </w:rPr>
              <w:t xml:space="preserve"> (CSV)</w:t>
            </w:r>
          </w:p>
        </w:tc>
        <w:tc>
          <w:tcPr>
            <w:tcW w:w="7460" w:type="dxa"/>
            <w:tcBorders>
              <w:left w:val="single" w:sz="12" w:space="0" w:color="767171" w:themeColor="background2" w:themeShade="80"/>
            </w:tcBorders>
          </w:tcPr>
          <w:p w14:paraId="06FA68E6" w14:textId="696F5F0A" w:rsidR="009D3A6B" w:rsidRPr="009D3A6B" w:rsidRDefault="009D3A6B" w:rsidP="009D3A6B">
            <w:pPr>
              <w:keepNext/>
              <w:rPr>
                <w:rFonts w:eastAsia="Times New Roman" w:cs="Arial"/>
                <w:color w:val="000000"/>
              </w:rPr>
            </w:pPr>
            <w:r w:rsidRPr="009D3A6B">
              <w:rPr>
                <w:rFonts w:eastAsia="Times New Roman" w:cs="Arial"/>
                <w:color w:val="000000"/>
              </w:rPr>
              <w:t xml:space="preserve">Formats the report in a spreadsheet, suitable for copying to a database or </w:t>
            </w:r>
            <w:r w:rsidR="00EE5E42" w:rsidRPr="009D3A6B">
              <w:rPr>
                <w:rFonts w:eastAsia="Times New Roman" w:cs="Arial"/>
                <w:color w:val="000000"/>
              </w:rPr>
              <w:t>another</w:t>
            </w:r>
            <w:r w:rsidRPr="009D3A6B">
              <w:rPr>
                <w:rFonts w:eastAsia="Times New Roman" w:cs="Arial"/>
                <w:color w:val="000000"/>
              </w:rPr>
              <w:t xml:space="preserve"> environment.</w:t>
            </w:r>
          </w:p>
        </w:tc>
      </w:tr>
      <w:tr w:rsidR="009D3A6B" w:rsidRPr="009D3A6B" w14:paraId="637269AF" w14:textId="77777777" w:rsidTr="009D3A6B">
        <w:trPr>
          <w:divId w:val="1453354881"/>
        </w:trPr>
        <w:tc>
          <w:tcPr>
            <w:tcW w:w="1890" w:type="dxa"/>
            <w:tcBorders>
              <w:right w:val="single" w:sz="12" w:space="0" w:color="767171" w:themeColor="background2" w:themeShade="80"/>
            </w:tcBorders>
          </w:tcPr>
          <w:p w14:paraId="6A3EAADF" w14:textId="77777777" w:rsidR="009D3A6B" w:rsidRPr="009D3A6B" w:rsidRDefault="009D3A6B" w:rsidP="009D3A6B">
            <w:pPr>
              <w:keepNext/>
              <w:rPr>
                <w:rFonts w:eastAsia="Times New Roman" w:cs="Arial"/>
                <w:b/>
                <w:bCs/>
                <w:color w:val="000000"/>
                <w:sz w:val="22"/>
                <w:szCs w:val="22"/>
              </w:rPr>
            </w:pPr>
            <w:r w:rsidRPr="009D3A6B">
              <w:rPr>
                <w:rFonts w:eastAsia="Times New Roman" w:cs="Arial"/>
                <w:b/>
                <w:bCs/>
                <w:color w:val="000000"/>
                <w:sz w:val="22"/>
                <w:szCs w:val="22"/>
              </w:rPr>
              <w:t>Rich-Text Format</w:t>
            </w:r>
          </w:p>
        </w:tc>
        <w:tc>
          <w:tcPr>
            <w:tcW w:w="7460" w:type="dxa"/>
            <w:tcBorders>
              <w:left w:val="single" w:sz="12" w:space="0" w:color="767171" w:themeColor="background2" w:themeShade="80"/>
            </w:tcBorders>
          </w:tcPr>
          <w:p w14:paraId="012E2C9E" w14:textId="77777777" w:rsidR="009D3A6B" w:rsidRPr="009D3A6B" w:rsidRDefault="009D3A6B" w:rsidP="009D3A6B">
            <w:pPr>
              <w:keepNext/>
              <w:spacing w:after="240"/>
              <w:rPr>
                <w:rFonts w:eastAsia="Times New Roman" w:cs="Arial"/>
                <w:color w:val="000000"/>
              </w:rPr>
            </w:pPr>
            <w:r w:rsidRPr="009D3A6B">
              <w:rPr>
                <w:rFonts w:eastAsia="Times New Roman" w:cs="Arial"/>
                <w:color w:val="000000"/>
              </w:rPr>
              <w:t>Creates a Microsoft Office-compatible (Word) version of the report.</w:t>
            </w:r>
          </w:p>
        </w:tc>
      </w:tr>
      <w:tr w:rsidR="009D3A6B" w:rsidRPr="009D3A6B" w14:paraId="62496ADC" w14:textId="77777777" w:rsidTr="009D3A6B">
        <w:trPr>
          <w:divId w:val="1453354881"/>
        </w:trPr>
        <w:tc>
          <w:tcPr>
            <w:tcW w:w="1890" w:type="dxa"/>
            <w:tcBorders>
              <w:right w:val="single" w:sz="12" w:space="0" w:color="767171" w:themeColor="background2" w:themeShade="80"/>
            </w:tcBorders>
          </w:tcPr>
          <w:p w14:paraId="374D58EF" w14:textId="77777777" w:rsidR="009D3A6B" w:rsidRPr="009D3A6B" w:rsidRDefault="009D3A6B" w:rsidP="009D3A6B">
            <w:pPr>
              <w:rPr>
                <w:rFonts w:eastAsia="Times New Roman" w:cs="Arial"/>
                <w:b/>
                <w:bCs/>
                <w:color w:val="000000"/>
                <w:sz w:val="22"/>
                <w:szCs w:val="22"/>
              </w:rPr>
            </w:pPr>
            <w:r w:rsidRPr="009D3A6B">
              <w:rPr>
                <w:rFonts w:eastAsia="Times New Roman" w:cs="Arial"/>
                <w:b/>
                <w:bCs/>
                <w:color w:val="000000"/>
                <w:sz w:val="22"/>
                <w:szCs w:val="22"/>
              </w:rPr>
              <w:t>Text</w:t>
            </w:r>
          </w:p>
        </w:tc>
        <w:tc>
          <w:tcPr>
            <w:tcW w:w="7460" w:type="dxa"/>
            <w:tcBorders>
              <w:left w:val="single" w:sz="12" w:space="0" w:color="767171" w:themeColor="background2" w:themeShade="80"/>
            </w:tcBorders>
          </w:tcPr>
          <w:p w14:paraId="2D599F85" w14:textId="77777777" w:rsidR="009D3A6B" w:rsidRPr="009D3A6B" w:rsidRDefault="009D3A6B" w:rsidP="009D3A6B">
            <w:pPr>
              <w:spacing w:after="360"/>
              <w:rPr>
                <w:rFonts w:eastAsia="Times New Roman" w:cs="Arial"/>
                <w:color w:val="000000"/>
              </w:rPr>
            </w:pPr>
            <w:r w:rsidRPr="009D3A6B">
              <w:rPr>
                <w:rFonts w:eastAsia="Times New Roman" w:cs="Arial"/>
                <w:color w:val="000000"/>
              </w:rPr>
              <w:t>Creates a plain text file for use in generic text editors and utilities.</w:t>
            </w:r>
          </w:p>
        </w:tc>
      </w:tr>
    </w:tbl>
    <w:p w14:paraId="2A24B915" w14:textId="77777777" w:rsidR="002A0F2D" w:rsidRDefault="002A0F2D" w:rsidP="006D2696">
      <w:pPr>
        <w:pStyle w:val="Heading1"/>
        <w:divId w:val="1453354881"/>
        <w:sectPr w:rsidR="002A0F2D" w:rsidSect="00145C88">
          <w:pgSz w:w="12240" w:h="15840" w:code="1"/>
          <w:pgMar w:top="1440" w:right="1440" w:bottom="1080" w:left="1440" w:header="432" w:footer="432" w:gutter="0"/>
          <w:cols w:space="720"/>
          <w:titlePg/>
          <w:docGrid w:linePitch="360"/>
        </w:sectPr>
      </w:pPr>
      <w:bookmarkStart w:id="285" w:name="_Toc457221331"/>
      <w:bookmarkStart w:id="286" w:name="_Toc457586520"/>
    </w:p>
    <w:p w14:paraId="09976752" w14:textId="295B2EF2" w:rsidR="006D2696" w:rsidRPr="006D2696" w:rsidRDefault="006D2696" w:rsidP="006D2696">
      <w:pPr>
        <w:pStyle w:val="Heading1"/>
        <w:divId w:val="1453354881"/>
      </w:pPr>
      <w:r w:rsidRPr="006D2696">
        <w:t>Administration</w:t>
      </w:r>
      <w:bookmarkEnd w:id="285"/>
      <w:bookmarkEnd w:id="286"/>
    </w:p>
    <w:p w14:paraId="10637B00" w14:textId="259F1DBF" w:rsidR="006D2696" w:rsidRPr="006D2696" w:rsidRDefault="006D2696" w:rsidP="006D2696">
      <w:pPr>
        <w:divId w:val="1453354881"/>
      </w:pPr>
      <w:r w:rsidRPr="006D2696">
        <w:t xml:space="preserve">Authorized users configure application settings in the </w:t>
      </w:r>
      <w:r w:rsidRPr="006D2696">
        <w:rPr>
          <w:rFonts w:ascii="Arial" w:hAnsi="Arial" w:cs="Arial"/>
          <w:b/>
          <w:bCs/>
          <w:color w:val="000000"/>
          <w:sz w:val="20"/>
          <w:szCs w:val="20"/>
        </w:rPr>
        <w:t>Administration</w:t>
      </w:r>
      <w:r w:rsidRPr="006D2696">
        <w:t xml:space="preserve"> module. The module is the central location for customizing and maintaining </w:t>
      </w:r>
      <w:r w:rsidR="003568FE">
        <w:t>HDS</w:t>
      </w:r>
      <w:r w:rsidRPr="006D2696">
        <w:t xml:space="preserve"> for ongoing business use. </w:t>
      </w:r>
    </w:p>
    <w:p w14:paraId="53726A0B" w14:textId="6444E8E6" w:rsidR="006D2696" w:rsidRPr="006D2696" w:rsidRDefault="003568FE" w:rsidP="006D2696">
      <w:pPr>
        <w:divId w:val="1453354881"/>
      </w:pPr>
      <w:r>
        <w:t>HDS</w:t>
      </w:r>
      <w:r w:rsidR="006D2696" w:rsidRPr="006D2696">
        <w:t xml:space="preserve"> streamlines administration—not all business-level modifications require technical intervention</w:t>
      </w:r>
      <w:r w:rsidR="00C67D85">
        <w:t>.</w:t>
      </w:r>
      <w:r w:rsidR="006D2696" w:rsidRPr="006D2696">
        <w:t xml:space="preserve"> </w:t>
      </w:r>
      <w:r w:rsidR="00C67D85" w:rsidRPr="006D2696">
        <w:t>Authorized</w:t>
      </w:r>
      <w:r w:rsidR="006D2696" w:rsidRPr="006D2696">
        <w:t xml:space="preserve"> users can easily make changes </w:t>
      </w:r>
      <w:r w:rsidR="006D2696" w:rsidRPr="006D2696">
        <w:rPr>
          <w:rFonts w:ascii="Arial" w:hAnsi="Arial" w:cs="Arial"/>
          <w:i/>
          <w:iCs/>
          <w:color w:val="000000"/>
          <w:sz w:val="20"/>
          <w:szCs w:val="20"/>
        </w:rPr>
        <w:t>on the fly</w:t>
      </w:r>
      <w:r w:rsidR="006D2696" w:rsidRPr="006D2696">
        <w:t xml:space="preserve"> </w:t>
      </w:r>
      <w:r w:rsidR="00C67D85">
        <w:t>(</w:t>
      </w:r>
      <w:r w:rsidR="006D2696" w:rsidRPr="006D2696">
        <w:t>effective immediately</w:t>
      </w:r>
      <w:r w:rsidR="00C67D85">
        <w:t>)</w:t>
      </w:r>
      <w:r w:rsidR="006D2696" w:rsidRPr="006D2696">
        <w:t>.</w:t>
      </w:r>
    </w:p>
    <w:p w14:paraId="675B06EE" w14:textId="77777777" w:rsidR="006D2696" w:rsidRPr="006D2696" w:rsidRDefault="003864C8" w:rsidP="006D2696">
      <w:pPr>
        <w:divId w:val="1453354881"/>
        <w:rPr>
          <w:rFonts w:ascii="Arial" w:eastAsia="Times New Roman" w:hAnsi="Arial" w:cs="Arial"/>
          <w:color w:val="000000"/>
          <w:sz w:val="20"/>
          <w:szCs w:val="20"/>
        </w:rPr>
      </w:pPr>
      <w:r>
        <w:rPr>
          <w:rFonts w:ascii="Arial" w:eastAsia="Times New Roman" w:hAnsi="Arial" w:cs="Arial"/>
          <w:color w:val="000000"/>
          <w:sz w:val="20"/>
          <w:szCs w:val="20"/>
        </w:rPr>
        <w:pict w14:anchorId="799CA5F3">
          <v:rect id="_x0000_i1040" style="width:468pt;height:1.5pt" o:hralign="center" o:hrstd="t" o:hrnoshade="t" o:hr="t" fillcolor="#a0a0a0" stroked="f"/>
        </w:pict>
      </w:r>
    </w:p>
    <w:p w14:paraId="2A25B79F" w14:textId="77777777" w:rsidR="006D2696" w:rsidRPr="006D2696" w:rsidRDefault="006D2696" w:rsidP="006D2696">
      <w:pPr>
        <w:spacing w:after="360"/>
        <w:divId w:val="1453354881"/>
      </w:pPr>
      <w:r w:rsidRPr="006D2696">
        <w:t xml:space="preserve">The </w:t>
      </w:r>
      <w:r w:rsidRPr="006D2696">
        <w:rPr>
          <w:rFonts w:ascii="Arial" w:hAnsi="Arial" w:cs="Arial"/>
          <w:b/>
          <w:bCs/>
          <w:color w:val="000000"/>
          <w:sz w:val="20"/>
          <w:szCs w:val="20"/>
        </w:rPr>
        <w:t>Administration</w:t>
      </w:r>
      <w:r w:rsidRPr="006D2696">
        <w:t xml:space="preserve"> module is structured for object-based management control. A visually oriented user interface simplifies the capabilities for managing security, setting access permissions, integrating business process, and conforming business context. </w:t>
      </w:r>
    </w:p>
    <w:p w14:paraId="04021C77" w14:textId="42A7A874" w:rsidR="006D2696" w:rsidRPr="006D2696" w:rsidRDefault="00217C2C" w:rsidP="006D2696">
      <w:pPr>
        <w:ind w:left="90"/>
        <w:divId w:val="1453354881"/>
      </w:pPr>
      <w:r>
        <w:rPr>
          <w:noProof/>
        </w:rPr>
        <w:drawing>
          <wp:inline distT="0" distB="0" distL="0" distR="0" wp14:anchorId="777222DB" wp14:editId="1D205CF5">
            <wp:extent cx="2651760" cy="4809744"/>
            <wp:effectExtent l="19050" t="19050" r="15240" b="1016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
                    <pic:cNvPicPr/>
                  </pic:nvPicPr>
                  <pic:blipFill>
                    <a:blip r:embed="rId230">
                      <a:extLst>
                        <a:ext uri="{28A0092B-C50C-407E-A947-70E740481C1C}">
                          <a14:useLocalDpi xmlns:a14="http://schemas.microsoft.com/office/drawing/2010/main" val="0"/>
                        </a:ext>
                      </a:extLst>
                    </a:blip>
                    <a:stretch>
                      <a:fillRect/>
                    </a:stretch>
                  </pic:blipFill>
                  <pic:spPr>
                    <a:xfrm>
                      <a:off x="0" y="0"/>
                      <a:ext cx="2651760" cy="4809744"/>
                    </a:xfrm>
                    <a:prstGeom prst="rect">
                      <a:avLst/>
                    </a:prstGeom>
                    <a:ln>
                      <a:solidFill>
                        <a:schemeClr val="tx1"/>
                      </a:solidFill>
                    </a:ln>
                  </pic:spPr>
                </pic:pic>
              </a:graphicData>
            </a:graphic>
          </wp:inline>
        </w:drawing>
      </w:r>
    </w:p>
    <w:p w14:paraId="600AC291" w14:textId="77777777" w:rsidR="006D2696" w:rsidRPr="006D2696" w:rsidRDefault="006D2696" w:rsidP="006D2696">
      <w:pPr>
        <w:divId w:val="1453354881"/>
      </w:pPr>
      <w:r w:rsidRPr="006D2696">
        <w:t>The Admin browse frame lists the application objects that can be configured. Select an object from the tree-view list to open its configuration detail.</w:t>
      </w:r>
    </w:p>
    <w:p w14:paraId="17D71D81" w14:textId="77777777" w:rsidR="006D2696" w:rsidRPr="006D2696" w:rsidRDefault="006D2696" w:rsidP="006D2696">
      <w:pPr>
        <w:spacing w:after="0"/>
        <w:divId w:val="1453354881"/>
        <w:rPr>
          <w:b/>
          <w:bCs/>
          <w:sz w:val="44"/>
          <w:szCs w:val="36"/>
        </w:rPr>
      </w:pPr>
      <w:bookmarkStart w:id="287" w:name="_Toc457221332"/>
      <w:bookmarkStart w:id="288" w:name="_Toc457586521"/>
      <w:r w:rsidRPr="006D2696">
        <w:br w:type="page"/>
      </w:r>
    </w:p>
    <w:p w14:paraId="329395C3" w14:textId="77777777" w:rsidR="006D2696" w:rsidRPr="006D2696" w:rsidRDefault="006D2696" w:rsidP="006D2696">
      <w:pPr>
        <w:pStyle w:val="Heading2"/>
        <w:divId w:val="1453354881"/>
      </w:pPr>
      <w:r w:rsidRPr="006D2696">
        <w:t>Security</w:t>
      </w:r>
      <w:bookmarkEnd w:id="287"/>
      <w:bookmarkEnd w:id="288"/>
    </w:p>
    <w:p w14:paraId="62E520A5" w14:textId="59640D55" w:rsidR="006D2696" w:rsidRPr="006D2696" w:rsidRDefault="006D2696" w:rsidP="006D2696">
      <w:pPr>
        <w:divId w:val="1453354881"/>
      </w:pPr>
      <w:r w:rsidRPr="006D2696">
        <w:t xml:space="preserve">Use to configure functional access—associate </w:t>
      </w:r>
      <w:r w:rsidR="007C5AE4" w:rsidRPr="006D2696">
        <w:t xml:space="preserve">LDAP and ad hoc </w:t>
      </w:r>
      <w:r w:rsidRPr="006D2696">
        <w:t xml:space="preserve">groups to each application role. </w:t>
      </w:r>
      <w:r w:rsidR="007C5AE4">
        <w:t xml:space="preserve">The </w:t>
      </w:r>
      <w:r w:rsidR="007C5AE4" w:rsidRPr="007C5AE4">
        <w:t>Lightweight Directory Access Protocol</w:t>
      </w:r>
      <w:r w:rsidR="007C5AE4">
        <w:t xml:space="preserve"> (LDAP) is the group structure used at the organization level (</w:t>
      </w:r>
      <w:r w:rsidR="001A597C">
        <w:t xml:space="preserve">HDS </w:t>
      </w:r>
      <w:r w:rsidR="00563973">
        <w:t>enterprise</w:t>
      </w:r>
      <w:r w:rsidR="007C5AE4">
        <w:t>).</w:t>
      </w:r>
      <w:r w:rsidR="00E9494C">
        <w:t xml:space="preserve">  </w:t>
      </w:r>
      <w:r w:rsidR="003568FE">
        <w:t>HDS</w:t>
      </w:r>
      <w:r w:rsidR="00E9494C">
        <w:t xml:space="preserve"> access control defers to the LDAP settings.  </w:t>
      </w:r>
      <w:r w:rsidRPr="006D2696">
        <w:t>Authorized users can view the LDAP group structure and create and manage ad hoc groups.</w:t>
      </w:r>
    </w:p>
    <w:p w14:paraId="0B224CBC" w14:textId="77777777" w:rsidR="006D2696" w:rsidRPr="006D2696" w:rsidRDefault="003864C8" w:rsidP="006D2696">
      <w:pPr>
        <w:divId w:val="1453354881"/>
        <w:rPr>
          <w:b/>
          <w:color w:val="C00000"/>
        </w:rPr>
      </w:pPr>
      <w:hyperlink w:anchor="_Functional_Access_Control" w:history="1">
        <w:r w:rsidR="006D2696" w:rsidRPr="006D2696">
          <w:rPr>
            <w:b/>
            <w:color w:val="0000FF"/>
            <w:u w:val="single"/>
          </w:rPr>
          <w:t>Functional Access Control</w:t>
        </w:r>
      </w:hyperlink>
    </w:p>
    <w:p w14:paraId="3DE68643" w14:textId="77777777" w:rsidR="006D2696" w:rsidRPr="006D2696" w:rsidRDefault="003864C8" w:rsidP="006D2696">
      <w:pPr>
        <w:divId w:val="1453354881"/>
        <w:rPr>
          <w:b/>
          <w:color w:val="C00000"/>
        </w:rPr>
      </w:pPr>
      <w:hyperlink w:anchor="_LDAP_Configuration" w:history="1">
        <w:r w:rsidR="006D2696" w:rsidRPr="006D2696">
          <w:rPr>
            <w:b/>
            <w:color w:val="0000FF"/>
            <w:u w:val="single"/>
          </w:rPr>
          <w:t>LDAP Configuration</w:t>
        </w:r>
      </w:hyperlink>
    </w:p>
    <w:p w14:paraId="4FB99A7F" w14:textId="77777777" w:rsidR="006D2696" w:rsidRPr="006D2696" w:rsidRDefault="003864C8" w:rsidP="006D2696">
      <w:pPr>
        <w:divId w:val="1453354881"/>
        <w:rPr>
          <w:b/>
          <w:color w:val="C00000"/>
        </w:rPr>
      </w:pPr>
      <w:hyperlink w:anchor="_Organizational_Hierarchy" w:history="1">
        <w:r w:rsidR="006D2696" w:rsidRPr="006D2696">
          <w:rPr>
            <w:b/>
            <w:color w:val="0000FF"/>
            <w:u w:val="single"/>
          </w:rPr>
          <w:t>Organizational Hierarchy</w:t>
        </w:r>
      </w:hyperlink>
    </w:p>
    <w:p w14:paraId="1E68D208" w14:textId="77777777" w:rsidR="006D2696" w:rsidRPr="006D2696" w:rsidRDefault="003864C8" w:rsidP="006D2696">
      <w:pPr>
        <w:divId w:val="1453354881"/>
        <w:rPr>
          <w:b/>
          <w:color w:val="C00000"/>
        </w:rPr>
      </w:pPr>
      <w:hyperlink w:anchor="_Create_Role/_Select" w:history="1">
        <w:r w:rsidR="006D2696" w:rsidRPr="006D2696">
          <w:rPr>
            <w:b/>
            <w:color w:val="0000FF"/>
            <w:u w:val="single"/>
          </w:rPr>
          <w:t>Create Role/ Select Privileges</w:t>
        </w:r>
      </w:hyperlink>
    </w:p>
    <w:p w14:paraId="364E32DB" w14:textId="77777777" w:rsidR="006D2696" w:rsidRPr="006D2696" w:rsidRDefault="003864C8" w:rsidP="006D2696">
      <w:pPr>
        <w:divId w:val="1453354881"/>
      </w:pPr>
      <w:hyperlink w:anchor="_Modules" w:history="1">
        <w:r w:rsidR="006D2696" w:rsidRPr="006D2696">
          <w:rPr>
            <w:b/>
            <w:color w:val="0000FF"/>
            <w:u w:val="single"/>
          </w:rPr>
          <w:t>Modules</w:t>
        </w:r>
      </w:hyperlink>
    </w:p>
    <w:p w14:paraId="7101CD01" w14:textId="77777777" w:rsidR="006D2696" w:rsidRPr="006D2696" w:rsidRDefault="006D2696" w:rsidP="006D2696">
      <w:pPr>
        <w:pStyle w:val="Heading3"/>
        <w:divId w:val="1453354881"/>
      </w:pPr>
      <w:bookmarkStart w:id="289" w:name="_Functional_Access_Control"/>
      <w:bookmarkStart w:id="290" w:name="_Toc457221333"/>
      <w:bookmarkStart w:id="291" w:name="_Toc457586522"/>
      <w:bookmarkEnd w:id="289"/>
      <w:r w:rsidRPr="006D2696">
        <w:t>Functional Access Control</w:t>
      </w:r>
      <w:bookmarkEnd w:id="290"/>
      <w:bookmarkEnd w:id="291"/>
    </w:p>
    <w:p w14:paraId="6D228A35" w14:textId="77777777" w:rsidR="006D2696" w:rsidRPr="006D2696" w:rsidRDefault="006D2696" w:rsidP="006D2696">
      <w:pPr>
        <w:divId w:val="1453354881"/>
      </w:pPr>
      <w:r w:rsidRPr="006D2696">
        <w:t>Purpose:  authorize application roles.</w:t>
      </w:r>
    </w:p>
    <w:p w14:paraId="611D145B" w14:textId="77777777" w:rsidR="006D2696" w:rsidRPr="006D2696" w:rsidRDefault="006D2696" w:rsidP="0087017A">
      <w:pPr>
        <w:numPr>
          <w:ilvl w:val="0"/>
          <w:numId w:val="48"/>
        </w:numPr>
        <w:divId w:val="1453354881"/>
        <w:rPr>
          <w:rFonts w:eastAsia="Times New Roman"/>
        </w:rPr>
      </w:pPr>
      <w:r w:rsidRPr="006D2696">
        <w:rPr>
          <w:rFonts w:eastAsia="Times New Roman"/>
        </w:rPr>
        <w:t xml:space="preserve">In the Security folder, click </w:t>
      </w:r>
      <w:r w:rsidRPr="006D2696">
        <w:rPr>
          <w:rFonts w:ascii="Arial" w:eastAsia="Times New Roman" w:hAnsi="Arial" w:cs="Arial"/>
          <w:b/>
          <w:bCs/>
          <w:color w:val="000000"/>
          <w:sz w:val="20"/>
          <w:szCs w:val="20"/>
        </w:rPr>
        <w:t>Functional Access Control</w:t>
      </w:r>
      <w:r w:rsidRPr="006D2696">
        <w:rPr>
          <w:rFonts w:eastAsia="Times New Roman"/>
        </w:rPr>
        <w:t xml:space="preserve">. The existing application roles appear in the </w:t>
      </w:r>
      <w:r w:rsidRPr="006D2696">
        <w:rPr>
          <w:rFonts w:ascii="Arial" w:eastAsia="Times New Roman" w:hAnsi="Arial" w:cs="Arial"/>
          <w:i/>
          <w:iCs/>
          <w:color w:val="000000"/>
          <w:sz w:val="20"/>
          <w:szCs w:val="20"/>
        </w:rPr>
        <w:t>Choose Application Role</w:t>
      </w:r>
      <w:r w:rsidRPr="006D2696">
        <w:rPr>
          <w:rFonts w:eastAsia="Times New Roman"/>
        </w:rPr>
        <w:t xml:space="preserve"> list.</w:t>
      </w:r>
    </w:p>
    <w:p w14:paraId="33A2BFB3" w14:textId="6E60624C" w:rsidR="006D2696" w:rsidRPr="006D2696" w:rsidRDefault="001D2E3C" w:rsidP="006D2696">
      <w:pPr>
        <w:divId w:val="1453354881"/>
      </w:pPr>
      <w:r>
        <w:rPr>
          <w:noProof/>
        </w:rPr>
        <w:drawing>
          <wp:inline distT="0" distB="0" distL="0" distR="0" wp14:anchorId="006B0121" wp14:editId="6326BDA9">
            <wp:extent cx="5943600" cy="1449705"/>
            <wp:effectExtent l="19050" t="19050" r="19050" b="171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
                    <pic:cNvPicPr/>
                  </pic:nvPicPr>
                  <pic:blipFill>
                    <a:blip r:embed="rId231">
                      <a:extLst>
                        <a:ext uri="{28A0092B-C50C-407E-A947-70E740481C1C}">
                          <a14:useLocalDpi xmlns:a14="http://schemas.microsoft.com/office/drawing/2010/main" val="0"/>
                        </a:ext>
                      </a:extLst>
                    </a:blip>
                    <a:stretch>
                      <a:fillRect/>
                    </a:stretch>
                  </pic:blipFill>
                  <pic:spPr>
                    <a:xfrm>
                      <a:off x="0" y="0"/>
                      <a:ext cx="5943600" cy="1449705"/>
                    </a:xfrm>
                    <a:prstGeom prst="rect">
                      <a:avLst/>
                    </a:prstGeom>
                    <a:ln>
                      <a:solidFill>
                        <a:schemeClr val="tx1"/>
                      </a:solidFill>
                    </a:ln>
                  </pic:spPr>
                </pic:pic>
              </a:graphicData>
            </a:graphic>
          </wp:inline>
        </w:drawing>
      </w:r>
    </w:p>
    <w:p w14:paraId="05A10B4D" w14:textId="77777777" w:rsidR="006D2696" w:rsidRPr="006D2696" w:rsidRDefault="006D2696" w:rsidP="006D2696">
      <w:pPr>
        <w:divId w:val="1453354881"/>
      </w:pPr>
      <w:r w:rsidRPr="006D2696">
        <w:t>Use the selections to create functional access assignments.</w:t>
      </w:r>
    </w:p>
    <w:p w14:paraId="0E3B3136" w14:textId="77777777" w:rsidR="006D2696" w:rsidRPr="006D2696" w:rsidRDefault="006D2696" w:rsidP="0087017A">
      <w:pPr>
        <w:numPr>
          <w:ilvl w:val="0"/>
          <w:numId w:val="48"/>
        </w:numPr>
        <w:divId w:val="1453354881"/>
        <w:rPr>
          <w:rFonts w:eastAsia="Times New Roman"/>
          <w:noProof/>
        </w:rPr>
      </w:pPr>
      <w:r w:rsidRPr="006D2696">
        <w:rPr>
          <w:rFonts w:eastAsia="Times New Roman"/>
          <w:noProof/>
        </w:rPr>
        <w:t xml:space="preserve">To enable controls, click a group name from the </w:t>
      </w:r>
      <w:r w:rsidRPr="006D2696">
        <w:rPr>
          <w:rFonts w:eastAsia="Times New Roman"/>
          <w:b/>
          <w:i/>
          <w:noProof/>
        </w:rPr>
        <w:t>Not Authorized</w:t>
      </w:r>
      <w:r w:rsidRPr="006D2696">
        <w:rPr>
          <w:rFonts w:eastAsia="Times New Roman"/>
          <w:noProof/>
        </w:rPr>
        <w:t xml:space="preserve"> list and click the  </w:t>
      </w:r>
      <w:r w:rsidRPr="006D2696">
        <w:rPr>
          <w:rFonts w:eastAsia="Times New Roman"/>
          <w:noProof/>
        </w:rPr>
        <w:drawing>
          <wp:inline distT="0" distB="0" distL="0" distR="0" wp14:anchorId="04E4BEB0" wp14:editId="567419F0">
            <wp:extent cx="182880" cy="192024"/>
            <wp:effectExtent l="0" t="0" r="762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232">
                      <a:extLst>
                        <a:ext uri="{28A0092B-C50C-407E-A947-70E740481C1C}">
                          <a14:useLocalDpi xmlns:a14="http://schemas.microsoft.com/office/drawing/2010/main" val="0"/>
                        </a:ext>
                      </a:extLst>
                    </a:blip>
                    <a:stretch>
                      <a:fillRect/>
                    </a:stretch>
                  </pic:blipFill>
                  <pic:spPr>
                    <a:xfrm>
                      <a:off x="0" y="0"/>
                      <a:ext cx="182880" cy="192024"/>
                    </a:xfrm>
                    <a:prstGeom prst="rect">
                      <a:avLst/>
                    </a:prstGeom>
                  </pic:spPr>
                </pic:pic>
              </a:graphicData>
            </a:graphic>
          </wp:inline>
        </w:drawing>
      </w:r>
      <w:r w:rsidRPr="006D2696">
        <w:rPr>
          <w:rFonts w:eastAsia="Times New Roman"/>
          <w:noProof/>
        </w:rPr>
        <w:t xml:space="preserve">  right chevrons button to move it to the </w:t>
      </w:r>
      <w:r w:rsidRPr="006D2696">
        <w:rPr>
          <w:rFonts w:eastAsia="Times New Roman"/>
          <w:b/>
          <w:i/>
          <w:noProof/>
        </w:rPr>
        <w:t>Authorized</w:t>
      </w:r>
      <w:r w:rsidRPr="006D2696">
        <w:rPr>
          <w:rFonts w:eastAsia="Times New Roman"/>
          <w:noProof/>
        </w:rPr>
        <w:t xml:space="preserve"> list. </w:t>
      </w:r>
    </w:p>
    <w:p w14:paraId="0FDBACDA" w14:textId="77777777" w:rsidR="006D2696" w:rsidRPr="006D2696" w:rsidRDefault="006D2696" w:rsidP="0087017A">
      <w:pPr>
        <w:numPr>
          <w:ilvl w:val="0"/>
          <w:numId w:val="48"/>
        </w:numPr>
        <w:contextualSpacing/>
        <w:divId w:val="1453354881"/>
        <w:rPr>
          <w:rFonts w:eastAsia="Times New Roman"/>
        </w:rPr>
      </w:pPr>
      <w:r w:rsidRPr="006D2696">
        <w:rPr>
          <w:rFonts w:eastAsia="Times New Roman"/>
        </w:rPr>
        <w:t xml:space="preserve">To remove authorization, click the group name from the </w:t>
      </w:r>
      <w:r w:rsidRPr="006D2696">
        <w:rPr>
          <w:rFonts w:eastAsia="Times New Roman"/>
          <w:b/>
          <w:i/>
        </w:rPr>
        <w:t>Authorized</w:t>
      </w:r>
      <w:r w:rsidRPr="006D2696">
        <w:rPr>
          <w:rFonts w:eastAsia="Times New Roman"/>
        </w:rPr>
        <w:t xml:space="preserve"> list and click the</w:t>
      </w:r>
      <w:r w:rsidRPr="006D2696">
        <w:rPr>
          <w:rFonts w:ascii="Arial" w:eastAsia="Times New Roman" w:hAnsi="Arial" w:cs="Arial"/>
          <w:bCs/>
          <w:color w:val="000000"/>
          <w:sz w:val="20"/>
          <w:szCs w:val="20"/>
        </w:rPr>
        <w:t xml:space="preserve">  </w:t>
      </w:r>
      <w:r w:rsidRPr="006D2696">
        <w:rPr>
          <w:rFonts w:eastAsia="Times New Roman" w:cs="Arial"/>
          <w:bCs/>
          <w:noProof/>
          <w:color w:val="000000"/>
        </w:rPr>
        <w:drawing>
          <wp:inline distT="0" distB="0" distL="0" distR="0" wp14:anchorId="3F13E846" wp14:editId="79C2A855">
            <wp:extent cx="182880" cy="192024"/>
            <wp:effectExtent l="0" t="0" r="762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233">
                      <a:extLst>
                        <a:ext uri="{28A0092B-C50C-407E-A947-70E740481C1C}">
                          <a14:useLocalDpi xmlns:a14="http://schemas.microsoft.com/office/drawing/2010/main" val="0"/>
                        </a:ext>
                      </a:extLst>
                    </a:blip>
                    <a:stretch>
                      <a:fillRect/>
                    </a:stretch>
                  </pic:blipFill>
                  <pic:spPr>
                    <a:xfrm>
                      <a:off x="0" y="0"/>
                      <a:ext cx="182880" cy="192024"/>
                    </a:xfrm>
                    <a:prstGeom prst="rect">
                      <a:avLst/>
                    </a:prstGeom>
                  </pic:spPr>
                </pic:pic>
              </a:graphicData>
            </a:graphic>
          </wp:inline>
        </w:drawing>
      </w:r>
      <w:r w:rsidRPr="006D2696">
        <w:rPr>
          <w:rFonts w:eastAsia="Times New Roman" w:cs="Arial"/>
          <w:bCs/>
          <w:color w:val="000000"/>
        </w:rPr>
        <w:t xml:space="preserve">  left chevrons</w:t>
      </w:r>
      <w:r w:rsidRPr="006D2696">
        <w:rPr>
          <w:rFonts w:eastAsia="Times New Roman"/>
        </w:rPr>
        <w:t xml:space="preserve"> to move it to the </w:t>
      </w:r>
      <w:r w:rsidRPr="006D2696">
        <w:rPr>
          <w:rFonts w:eastAsia="Times New Roman"/>
          <w:b/>
          <w:i/>
        </w:rPr>
        <w:t>Not Authorized</w:t>
      </w:r>
      <w:r w:rsidRPr="006D2696">
        <w:rPr>
          <w:rFonts w:eastAsia="Times New Roman"/>
        </w:rPr>
        <w:t xml:space="preserve"> list. </w:t>
      </w:r>
    </w:p>
    <w:p w14:paraId="7982DE90" w14:textId="77777777" w:rsidR="006D2696" w:rsidRPr="006D2696" w:rsidRDefault="006D2696" w:rsidP="006D2696">
      <w:pPr>
        <w:pStyle w:val="Heading3"/>
        <w:divId w:val="1453354881"/>
      </w:pPr>
      <w:bookmarkStart w:id="292" w:name="_LDAP_Configuration"/>
      <w:bookmarkStart w:id="293" w:name="_Toc457221334"/>
      <w:bookmarkStart w:id="294" w:name="_Toc457586523"/>
      <w:bookmarkEnd w:id="292"/>
      <w:r w:rsidRPr="006D2696">
        <w:t>LDAP Configuration</w:t>
      </w:r>
      <w:bookmarkEnd w:id="293"/>
      <w:bookmarkEnd w:id="294"/>
    </w:p>
    <w:p w14:paraId="2CA1436F" w14:textId="5A2ED544" w:rsidR="006D2696" w:rsidRPr="006D2696" w:rsidRDefault="006D2696" w:rsidP="006D2696">
      <w:pPr>
        <w:divId w:val="1453354881"/>
      </w:pPr>
      <w:r w:rsidRPr="006D2696">
        <w:t xml:space="preserve">Purpose:  create and maintain LDAP directories integrated in </w:t>
      </w:r>
      <w:r w:rsidR="003568FE">
        <w:t>HDS</w:t>
      </w:r>
      <w:r w:rsidRPr="006D2696">
        <w:t>.</w:t>
      </w:r>
    </w:p>
    <w:p w14:paraId="41A4BC63" w14:textId="51B86FAA" w:rsidR="006D2696" w:rsidRPr="006D2696" w:rsidRDefault="006D2696" w:rsidP="006D2696">
      <w:pPr>
        <w:divId w:val="1453354881"/>
      </w:pPr>
      <w:r w:rsidRPr="006D2696">
        <w:t>The LDAP directory(s)</w:t>
      </w:r>
      <w:r w:rsidR="007C5AE4">
        <w:t>,</w:t>
      </w:r>
      <w:r w:rsidRPr="006D2696">
        <w:t xml:space="preserve"> on which </w:t>
      </w:r>
      <w:r w:rsidR="0087533A">
        <w:t xml:space="preserve">HDS </w:t>
      </w:r>
      <w:r w:rsidRPr="006D2696">
        <w:t>group and individual permissions are based</w:t>
      </w:r>
      <w:r w:rsidR="007C5AE4">
        <w:t>,</w:t>
      </w:r>
      <w:r w:rsidRPr="006D2696">
        <w:t xml:space="preserve"> </w:t>
      </w:r>
      <w:r w:rsidR="007C5AE4">
        <w:t xml:space="preserve">are </w:t>
      </w:r>
      <w:r w:rsidRPr="006D2696">
        <w:t>list</w:t>
      </w:r>
      <w:r w:rsidR="007C5AE4">
        <w:t>ed</w:t>
      </w:r>
      <w:r w:rsidRPr="006D2696">
        <w:t xml:space="preserve"> on the page.  (See example below.)</w:t>
      </w:r>
    </w:p>
    <w:p w14:paraId="67DBEB3E" w14:textId="77777777" w:rsidR="006D2696" w:rsidRPr="006D2696" w:rsidRDefault="006D2696" w:rsidP="006D2696">
      <w:pPr>
        <w:pStyle w:val="Heading4"/>
        <w:divId w:val="1453354881"/>
      </w:pPr>
      <w:r w:rsidRPr="006D2696">
        <w:t>Modify an LDAP Configuration</w:t>
      </w:r>
    </w:p>
    <w:p w14:paraId="7ADC9C16" w14:textId="77777777" w:rsidR="006D2696" w:rsidRPr="006D2696" w:rsidRDefault="006D2696" w:rsidP="0087017A">
      <w:pPr>
        <w:keepNext/>
        <w:numPr>
          <w:ilvl w:val="0"/>
          <w:numId w:val="49"/>
        </w:numPr>
        <w:spacing w:after="240"/>
        <w:divId w:val="1453354881"/>
        <w:rPr>
          <w:rFonts w:eastAsia="Times New Roman"/>
        </w:rPr>
      </w:pPr>
      <w:r w:rsidRPr="006D2696">
        <w:rPr>
          <w:rFonts w:eastAsia="Times New Roman"/>
        </w:rPr>
        <w:t xml:space="preserve">In the Security folder, click </w:t>
      </w:r>
      <w:r w:rsidRPr="006D2696">
        <w:rPr>
          <w:rFonts w:ascii="Arial" w:eastAsia="Times New Roman" w:hAnsi="Arial" w:cs="Arial"/>
          <w:b/>
          <w:bCs/>
          <w:color w:val="000000"/>
          <w:sz w:val="20"/>
          <w:szCs w:val="20"/>
        </w:rPr>
        <w:t>LDAP Configuration</w:t>
      </w:r>
      <w:r w:rsidRPr="006D2696">
        <w:rPr>
          <w:rFonts w:eastAsia="Times New Roman"/>
        </w:rPr>
        <w:t xml:space="preserve">. </w:t>
      </w:r>
    </w:p>
    <w:p w14:paraId="7C5CEDC7" w14:textId="77777777" w:rsidR="006D2696" w:rsidRPr="006D2696" w:rsidRDefault="006D2696" w:rsidP="006D2696">
      <w:pPr>
        <w:keepNext/>
        <w:spacing w:after="360"/>
        <w:ind w:left="720"/>
        <w:divId w:val="1453354881"/>
      </w:pPr>
      <w:r w:rsidRPr="006D2696">
        <w:rPr>
          <w:noProof/>
        </w:rPr>
        <w:drawing>
          <wp:inline distT="0" distB="0" distL="0" distR="0" wp14:anchorId="3BC0BC17" wp14:editId="6BFC97E4">
            <wp:extent cx="4618120" cy="1135478"/>
            <wp:effectExtent l="0" t="0" r="0" b="762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234">
                      <a:extLst>
                        <a:ext uri="{28A0092B-C50C-407E-A947-70E740481C1C}">
                          <a14:useLocalDpi xmlns:a14="http://schemas.microsoft.com/office/drawing/2010/main" val="0"/>
                        </a:ext>
                      </a:extLst>
                    </a:blip>
                    <a:stretch>
                      <a:fillRect/>
                    </a:stretch>
                  </pic:blipFill>
                  <pic:spPr>
                    <a:xfrm>
                      <a:off x="0" y="0"/>
                      <a:ext cx="4618120" cy="1135478"/>
                    </a:xfrm>
                    <a:prstGeom prst="rect">
                      <a:avLst/>
                    </a:prstGeom>
                  </pic:spPr>
                </pic:pic>
              </a:graphicData>
            </a:graphic>
          </wp:inline>
        </w:drawing>
      </w:r>
    </w:p>
    <w:p w14:paraId="141AD9D1" w14:textId="1DACFAD8" w:rsidR="006D2696" w:rsidRPr="006D2696" w:rsidRDefault="006D2696" w:rsidP="0087017A">
      <w:pPr>
        <w:keepNext/>
        <w:numPr>
          <w:ilvl w:val="0"/>
          <w:numId w:val="49"/>
        </w:numPr>
        <w:spacing w:after="240"/>
        <w:divId w:val="1453354881"/>
      </w:pPr>
      <w:r w:rsidRPr="006D2696">
        <w:t xml:space="preserve">To modify an existing directory, such as the directory name, LDAP URL and other attributes, click the   </w:t>
      </w:r>
      <w:r w:rsidRPr="006D2696">
        <w:rPr>
          <w:noProof/>
        </w:rPr>
        <w:drawing>
          <wp:inline distT="0" distB="0" distL="0" distR="0" wp14:anchorId="545C085A" wp14:editId="69B94EB7">
            <wp:extent cx="160034" cy="160034"/>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235">
                      <a:extLst>
                        <a:ext uri="{28A0092B-C50C-407E-A947-70E740481C1C}">
                          <a14:useLocalDpi xmlns:a14="http://schemas.microsoft.com/office/drawing/2010/main" val="0"/>
                        </a:ext>
                      </a:extLst>
                    </a:blip>
                    <a:stretch>
                      <a:fillRect/>
                    </a:stretch>
                  </pic:blipFill>
                  <pic:spPr>
                    <a:xfrm>
                      <a:off x="0" y="0"/>
                      <a:ext cx="160034" cy="160034"/>
                    </a:xfrm>
                    <a:prstGeom prst="rect">
                      <a:avLst/>
                    </a:prstGeom>
                  </pic:spPr>
                </pic:pic>
              </a:graphicData>
            </a:graphic>
          </wp:inline>
        </w:drawing>
      </w:r>
      <w:r w:rsidRPr="006D2696">
        <w:t xml:space="preserve"> edit button.   The </w:t>
      </w:r>
      <w:r w:rsidRPr="006D2696">
        <w:rPr>
          <w:b/>
          <w:i/>
        </w:rPr>
        <w:t>Edit Record</w:t>
      </w:r>
      <w:r w:rsidRPr="006D2696">
        <w:t xml:space="preserve"> window </w:t>
      </w:r>
      <w:r w:rsidR="007C5AE4">
        <w:t>shows</w:t>
      </w:r>
      <w:r w:rsidR="007C5AE4" w:rsidRPr="006D2696">
        <w:t xml:space="preserve"> </w:t>
      </w:r>
      <w:r w:rsidRPr="006D2696">
        <w:t>the existing attributes in text fields.</w:t>
      </w:r>
    </w:p>
    <w:p w14:paraId="6522D767" w14:textId="77777777" w:rsidR="006D2696" w:rsidRPr="006D2696" w:rsidRDefault="006D2696" w:rsidP="006D2696">
      <w:pPr>
        <w:keepNext/>
        <w:spacing w:after="360"/>
        <w:ind w:left="907"/>
        <w:divId w:val="1453354881"/>
      </w:pPr>
      <w:r w:rsidRPr="006D2696">
        <w:rPr>
          <w:noProof/>
        </w:rPr>
        <w:drawing>
          <wp:inline distT="0" distB="0" distL="0" distR="0" wp14:anchorId="050DC383" wp14:editId="7C1223D2">
            <wp:extent cx="3611880" cy="3227832"/>
            <wp:effectExtent l="0" t="0" r="762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36">
                      <a:extLst>
                        <a:ext uri="{28A0092B-C50C-407E-A947-70E740481C1C}">
                          <a14:useLocalDpi xmlns:a14="http://schemas.microsoft.com/office/drawing/2010/main" val="0"/>
                        </a:ext>
                      </a:extLst>
                    </a:blip>
                    <a:stretch>
                      <a:fillRect/>
                    </a:stretch>
                  </pic:blipFill>
                  <pic:spPr>
                    <a:xfrm>
                      <a:off x="0" y="0"/>
                      <a:ext cx="3611880" cy="3227832"/>
                    </a:xfrm>
                    <a:prstGeom prst="rect">
                      <a:avLst/>
                    </a:prstGeom>
                  </pic:spPr>
                </pic:pic>
              </a:graphicData>
            </a:graphic>
          </wp:inline>
        </w:drawing>
      </w:r>
    </w:p>
    <w:p w14:paraId="04AE7844" w14:textId="77777777" w:rsidR="006D2696" w:rsidRPr="006D2696" w:rsidRDefault="006D2696" w:rsidP="0087017A">
      <w:pPr>
        <w:numPr>
          <w:ilvl w:val="0"/>
          <w:numId w:val="49"/>
        </w:numPr>
        <w:contextualSpacing/>
        <w:divId w:val="1453354881"/>
      </w:pPr>
      <w:r w:rsidRPr="006D2696">
        <w:t xml:space="preserve">To save updates, click </w:t>
      </w:r>
      <w:r w:rsidRPr="006D2696">
        <w:rPr>
          <w:b/>
        </w:rPr>
        <w:t>OK</w:t>
      </w:r>
      <w:r w:rsidRPr="006D2696">
        <w:t>.</w:t>
      </w:r>
    </w:p>
    <w:p w14:paraId="3448871F" w14:textId="77777777" w:rsidR="006D2696" w:rsidRPr="006D2696" w:rsidRDefault="006D2696" w:rsidP="006D2696">
      <w:pPr>
        <w:pStyle w:val="Heading4"/>
        <w:divId w:val="1453354881"/>
      </w:pPr>
      <w:r w:rsidRPr="006D2696">
        <w:t>Add New LDAP Directory</w:t>
      </w:r>
    </w:p>
    <w:p w14:paraId="5D746F80" w14:textId="58DC5B51" w:rsidR="006D2696" w:rsidRPr="006D2696" w:rsidRDefault="006D2696" w:rsidP="0087017A">
      <w:pPr>
        <w:numPr>
          <w:ilvl w:val="0"/>
          <w:numId w:val="50"/>
        </w:numPr>
        <w:contextualSpacing/>
        <w:divId w:val="1453354881"/>
        <w:rPr>
          <w:rFonts w:eastAsia="Times New Roman"/>
        </w:rPr>
      </w:pPr>
      <w:r w:rsidRPr="006D2696">
        <w:rPr>
          <w:rFonts w:eastAsia="Times New Roman"/>
        </w:rPr>
        <w:t xml:space="preserve">Click the </w:t>
      </w:r>
      <w:r w:rsidRPr="006D2696">
        <w:rPr>
          <w:rFonts w:eastAsia="Times New Roman"/>
          <w:b/>
        </w:rPr>
        <w:t>Add New Directory</w:t>
      </w:r>
      <w:r w:rsidRPr="006D2696">
        <w:rPr>
          <w:rFonts w:eastAsia="Times New Roman"/>
        </w:rPr>
        <w:t xml:space="preserve"> button at top-right on the page.  A blank record opens</w:t>
      </w:r>
      <w:r w:rsidR="00A22A3C">
        <w:rPr>
          <w:rFonts w:eastAsia="Times New Roman"/>
        </w:rPr>
        <w:t>, like the example below</w:t>
      </w:r>
      <w:r w:rsidRPr="006D2696">
        <w:rPr>
          <w:rFonts w:eastAsia="Times New Roman"/>
        </w:rPr>
        <w:t>.</w:t>
      </w:r>
    </w:p>
    <w:p w14:paraId="56E66707" w14:textId="2BA09E0E" w:rsidR="006D2696" w:rsidRPr="006D2696" w:rsidRDefault="00A22A3C" w:rsidP="00BA78CA">
      <w:pPr>
        <w:jc w:val="center"/>
        <w:divId w:val="1453354881"/>
        <w:rPr>
          <w:rFonts w:eastAsia="Times New Roman"/>
        </w:rPr>
      </w:pPr>
      <w:r>
        <w:rPr>
          <w:rFonts w:eastAsia="Times New Roman"/>
          <w:noProof/>
        </w:rPr>
        <w:drawing>
          <wp:inline distT="0" distB="0" distL="0" distR="0" wp14:anchorId="0CF76550" wp14:editId="309878BD">
            <wp:extent cx="3410712" cy="3840480"/>
            <wp:effectExtent l="0" t="0" r="0" b="762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
                    <pic:cNvPicPr/>
                  </pic:nvPicPr>
                  <pic:blipFill>
                    <a:blip r:embed="rId237">
                      <a:extLst>
                        <a:ext uri="{28A0092B-C50C-407E-A947-70E740481C1C}">
                          <a14:useLocalDpi xmlns:a14="http://schemas.microsoft.com/office/drawing/2010/main" val="0"/>
                        </a:ext>
                      </a:extLst>
                    </a:blip>
                    <a:stretch>
                      <a:fillRect/>
                    </a:stretch>
                  </pic:blipFill>
                  <pic:spPr>
                    <a:xfrm>
                      <a:off x="0" y="0"/>
                      <a:ext cx="3410712" cy="3840480"/>
                    </a:xfrm>
                    <a:prstGeom prst="rect">
                      <a:avLst/>
                    </a:prstGeom>
                  </pic:spPr>
                </pic:pic>
              </a:graphicData>
            </a:graphic>
          </wp:inline>
        </w:drawing>
      </w:r>
    </w:p>
    <w:p w14:paraId="2DF30621" w14:textId="40637786" w:rsidR="006D2696" w:rsidRPr="006D2696" w:rsidRDefault="00A22A3C" w:rsidP="00BA78CA">
      <w:pPr>
        <w:divId w:val="1453354881"/>
        <w:rPr>
          <w:rFonts w:eastAsia="Times New Roman"/>
        </w:rPr>
      </w:pPr>
      <w:r>
        <w:rPr>
          <w:rFonts w:eastAsia="Times New Roman"/>
        </w:rPr>
        <w:t>Required f</w:t>
      </w:r>
      <w:r w:rsidR="006D2696" w:rsidRPr="006D2696">
        <w:rPr>
          <w:rFonts w:eastAsia="Times New Roman"/>
        </w:rPr>
        <w:t xml:space="preserve">ields </w:t>
      </w:r>
      <w:r>
        <w:rPr>
          <w:rFonts w:eastAsia="Times New Roman"/>
        </w:rPr>
        <w:t xml:space="preserve">are </w:t>
      </w:r>
      <w:r w:rsidR="006D2696" w:rsidRPr="006D2696">
        <w:rPr>
          <w:rFonts w:eastAsia="Times New Roman"/>
        </w:rPr>
        <w:t xml:space="preserve">marked in </w:t>
      </w:r>
      <w:r w:rsidR="006D2696" w:rsidRPr="006D2696">
        <w:rPr>
          <w:rFonts w:eastAsia="Times New Roman"/>
          <w:b/>
          <w:color w:val="C00000"/>
        </w:rPr>
        <w:t>red</w:t>
      </w:r>
      <w:r w:rsidR="006D2696" w:rsidRPr="006D2696">
        <w:rPr>
          <w:rFonts w:eastAsia="Times New Roman"/>
        </w:rPr>
        <w:t>.</w:t>
      </w:r>
      <w:r>
        <w:rPr>
          <w:rFonts w:eastAsia="Times New Roman"/>
        </w:rPr>
        <w:t xml:space="preserve"> </w:t>
      </w:r>
      <w:r w:rsidR="006D2696" w:rsidRPr="006D2696">
        <w:rPr>
          <w:rFonts w:eastAsia="Times New Roman"/>
        </w:rPr>
        <w:t xml:space="preserve">Click </w:t>
      </w:r>
      <w:r w:rsidR="006D2696" w:rsidRPr="006D2696">
        <w:rPr>
          <w:rFonts w:eastAsia="Times New Roman"/>
          <w:b/>
        </w:rPr>
        <w:t>OK</w:t>
      </w:r>
      <w:r w:rsidR="006D2696" w:rsidRPr="006D2696">
        <w:rPr>
          <w:rFonts w:eastAsia="Times New Roman"/>
        </w:rPr>
        <w:t xml:space="preserve"> to add the directory to the LDAP configuration list.  The button is dimmed (not available) until you enter the minimal information. </w:t>
      </w:r>
    </w:p>
    <w:p w14:paraId="5F3EDBEE" w14:textId="77777777" w:rsidR="006D2696" w:rsidRPr="006D2696" w:rsidRDefault="006D2696" w:rsidP="006D2696">
      <w:pPr>
        <w:pStyle w:val="Heading3"/>
        <w:divId w:val="1453354881"/>
      </w:pPr>
      <w:bookmarkStart w:id="295" w:name="_Organizational_Hierarchy"/>
      <w:bookmarkStart w:id="296" w:name="_Toc457221335"/>
      <w:bookmarkStart w:id="297" w:name="_Toc457586524"/>
      <w:bookmarkEnd w:id="295"/>
      <w:r w:rsidRPr="006D2696">
        <w:t>Organizational Hierarchy</w:t>
      </w:r>
      <w:bookmarkEnd w:id="296"/>
      <w:bookmarkEnd w:id="297"/>
    </w:p>
    <w:p w14:paraId="09881F4B" w14:textId="77777777" w:rsidR="006D2696" w:rsidRPr="006D2696" w:rsidRDefault="006D2696" w:rsidP="006D2696">
      <w:pPr>
        <w:spacing w:after="60"/>
        <w:divId w:val="1453354881"/>
      </w:pPr>
      <w:r w:rsidRPr="006D2696">
        <w:t>Purpose:</w:t>
      </w:r>
    </w:p>
    <w:p w14:paraId="46252DF4" w14:textId="0949C5BB" w:rsidR="006D2696" w:rsidRPr="006D2696" w:rsidRDefault="006D2696" w:rsidP="0087017A">
      <w:pPr>
        <w:numPr>
          <w:ilvl w:val="0"/>
          <w:numId w:val="51"/>
        </w:numPr>
        <w:contextualSpacing/>
        <w:divId w:val="1453354881"/>
      </w:pPr>
      <w:r w:rsidRPr="006D2696">
        <w:t xml:space="preserve">Store and maintain all </w:t>
      </w:r>
      <w:r w:rsidR="0087533A">
        <w:t>HDS</w:t>
      </w:r>
      <w:r w:rsidRPr="006D2696">
        <w:t>-LDAP groups (queue and admin access)</w:t>
      </w:r>
    </w:p>
    <w:p w14:paraId="1B60BBD7" w14:textId="4065A3A2" w:rsidR="006D2696" w:rsidRPr="006D2696" w:rsidRDefault="006D2696" w:rsidP="0087017A">
      <w:pPr>
        <w:numPr>
          <w:ilvl w:val="0"/>
          <w:numId w:val="51"/>
        </w:numPr>
        <w:spacing w:after="240"/>
        <w:divId w:val="1453354881"/>
      </w:pPr>
      <w:r w:rsidRPr="006D2696">
        <w:t xml:space="preserve">Create and manage all </w:t>
      </w:r>
      <w:r w:rsidR="003568FE">
        <w:t>HDS</w:t>
      </w:r>
      <w:r w:rsidR="007C5AE4" w:rsidRPr="006D2696">
        <w:t xml:space="preserve"> </w:t>
      </w:r>
      <w:r w:rsidRPr="006D2696">
        <w:t>ad hoc groups (client access)</w:t>
      </w:r>
    </w:p>
    <w:p w14:paraId="6912E48B" w14:textId="77777777" w:rsidR="006D2696" w:rsidRPr="006D2696" w:rsidRDefault="006D2696" w:rsidP="006D2696">
      <w:pPr>
        <w:divId w:val="1453354881"/>
        <w:rPr>
          <w:rFonts w:eastAsia="Times New Roman"/>
        </w:rPr>
      </w:pPr>
      <w:r w:rsidRPr="006D2696">
        <w:rPr>
          <w:rFonts w:eastAsia="Times New Roman"/>
        </w:rPr>
        <w:t xml:space="preserve">In the Security folder, click </w:t>
      </w:r>
      <w:r w:rsidRPr="006D2696">
        <w:rPr>
          <w:rFonts w:ascii="Arial" w:eastAsia="Times New Roman" w:hAnsi="Arial" w:cs="Arial"/>
          <w:b/>
          <w:bCs/>
          <w:color w:val="000000"/>
          <w:sz w:val="20"/>
          <w:szCs w:val="20"/>
        </w:rPr>
        <w:t>Organizational Hierarchy</w:t>
      </w:r>
      <w:r w:rsidRPr="006D2696">
        <w:rPr>
          <w:rFonts w:eastAsia="Times New Roman"/>
        </w:rPr>
        <w:t>. The current organizational hierarchy shows the structure for the LDAP and ad hoc groups.</w:t>
      </w:r>
    </w:p>
    <w:p w14:paraId="14D6A69A" w14:textId="77777777" w:rsidR="006D2696" w:rsidRPr="006D2696" w:rsidRDefault="006D2696" w:rsidP="006D2696">
      <w:pPr>
        <w:pStyle w:val="Heading4"/>
        <w:divId w:val="1453354881"/>
      </w:pPr>
      <w:r w:rsidRPr="006D2696">
        <w:t>Ad hoc groups</w:t>
      </w:r>
    </w:p>
    <w:p w14:paraId="09C23053" w14:textId="1A1140BE" w:rsidR="006D2696" w:rsidRPr="006D2696" w:rsidRDefault="006D2696" w:rsidP="006D2696">
      <w:pPr>
        <w:divId w:val="1453354881"/>
        <w:rPr>
          <w:rFonts w:eastAsia="Times New Roman"/>
        </w:rPr>
      </w:pPr>
      <w:r w:rsidRPr="006D2696">
        <w:rPr>
          <w:rFonts w:eastAsia="Times New Roman"/>
        </w:rPr>
        <w:t xml:space="preserve">A collection of </w:t>
      </w:r>
      <w:r w:rsidR="00DF03D5" w:rsidRPr="006D2696">
        <w:rPr>
          <w:rFonts w:eastAsia="Times New Roman"/>
        </w:rPr>
        <w:t xml:space="preserve">ad </w:t>
      </w:r>
      <w:r w:rsidRPr="006D2696">
        <w:rPr>
          <w:rFonts w:eastAsia="Times New Roman"/>
        </w:rPr>
        <w:t>hoc groups appears in the hierarchy list.  Actions are available specifically for ad hoc groups.</w:t>
      </w:r>
    </w:p>
    <w:p w14:paraId="79C4937A" w14:textId="77777777" w:rsidR="006D2696" w:rsidRPr="006D2696" w:rsidRDefault="006D2696" w:rsidP="006D2696">
      <w:pPr>
        <w:pStyle w:val="Heading5"/>
        <w:divId w:val="1453354881"/>
        <w:rPr>
          <w:rFonts w:eastAsia="Times New Roman"/>
        </w:rPr>
      </w:pPr>
      <w:r w:rsidRPr="006D2696">
        <w:rPr>
          <w:rFonts w:eastAsia="Times New Roman"/>
        </w:rPr>
        <w:t>Managing members</w:t>
      </w:r>
    </w:p>
    <w:p w14:paraId="055A996C" w14:textId="77777777" w:rsidR="006D2696" w:rsidRPr="006D2696" w:rsidRDefault="006D2696" w:rsidP="006D2696">
      <w:pPr>
        <w:divId w:val="1453354881"/>
        <w:rPr>
          <w:rFonts w:eastAsia="Times New Roman"/>
        </w:rPr>
      </w:pPr>
      <w:r w:rsidRPr="006D2696">
        <w:rPr>
          <w:rFonts w:eastAsia="Times New Roman"/>
          <w:b/>
          <w:i/>
        </w:rPr>
        <w:t>View group members</w:t>
      </w:r>
      <w:r w:rsidRPr="006D2696">
        <w:rPr>
          <w:rFonts w:eastAsia="Times New Roman"/>
        </w:rPr>
        <w:t>: expand the folder to see the current group membership.</w:t>
      </w:r>
    </w:p>
    <w:p w14:paraId="7FBC7F80" w14:textId="77777777" w:rsidR="006D2696" w:rsidRPr="006D2696" w:rsidRDefault="006D2696" w:rsidP="006D2696">
      <w:pPr>
        <w:divId w:val="1453354881"/>
        <w:rPr>
          <w:rFonts w:eastAsia="Times New Roman"/>
        </w:rPr>
      </w:pPr>
      <w:r w:rsidRPr="006D2696">
        <w:rPr>
          <w:rFonts w:eastAsia="Times New Roman"/>
          <w:b/>
          <w:i/>
        </w:rPr>
        <w:t>Remove a group member</w:t>
      </w:r>
      <w:r w:rsidRPr="006D2696">
        <w:rPr>
          <w:rFonts w:eastAsia="Times New Roman"/>
        </w:rPr>
        <w:t>: click the delete icon to remove a member from the group.</w:t>
      </w:r>
    </w:p>
    <w:p w14:paraId="7D744556" w14:textId="77777777" w:rsidR="006D2696" w:rsidRPr="006D2696" w:rsidRDefault="006D2696" w:rsidP="006D2696">
      <w:pPr>
        <w:pStyle w:val="Heading5"/>
        <w:divId w:val="1453354881"/>
        <w:rPr>
          <w:rFonts w:eastAsia="Times New Roman"/>
        </w:rPr>
      </w:pPr>
      <w:r w:rsidRPr="006D2696">
        <w:rPr>
          <w:rFonts w:eastAsia="Times New Roman"/>
        </w:rPr>
        <w:t>Managing groups</w:t>
      </w:r>
    </w:p>
    <w:p w14:paraId="7094ED8C" w14:textId="77777777" w:rsidR="006D2696" w:rsidRPr="006D2696" w:rsidRDefault="006D2696" w:rsidP="006D2696">
      <w:pPr>
        <w:spacing w:after="360"/>
        <w:divId w:val="1453354881"/>
        <w:rPr>
          <w:rFonts w:eastAsia="Times New Roman"/>
        </w:rPr>
      </w:pPr>
      <w:r w:rsidRPr="006D2696">
        <w:rPr>
          <w:rFonts w:eastAsia="Times New Roman"/>
        </w:rPr>
        <w:t>Use the set of icons for group-level actions (hover on an icon to view its function).</w:t>
      </w:r>
    </w:p>
    <w:p w14:paraId="1C6A1710" w14:textId="77777777" w:rsidR="006D2696" w:rsidRPr="006D2696" w:rsidRDefault="006D2696" w:rsidP="006D2696">
      <w:pPr>
        <w:spacing w:after="360"/>
        <w:ind w:left="1260"/>
        <w:divId w:val="1453354881"/>
        <w:rPr>
          <w:rFonts w:eastAsia="Times New Roman"/>
        </w:rPr>
      </w:pPr>
      <w:r w:rsidRPr="006D2696">
        <w:rPr>
          <w:rFonts w:eastAsia="Times New Roman"/>
          <w:noProof/>
        </w:rPr>
        <w:drawing>
          <wp:inline distT="0" distB="0" distL="0" distR="0" wp14:anchorId="282DE9A1" wp14:editId="04689524">
            <wp:extent cx="3048264" cy="115072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238">
                      <a:extLst>
                        <a:ext uri="{28A0092B-C50C-407E-A947-70E740481C1C}">
                          <a14:useLocalDpi xmlns:a14="http://schemas.microsoft.com/office/drawing/2010/main" val="0"/>
                        </a:ext>
                      </a:extLst>
                    </a:blip>
                    <a:stretch>
                      <a:fillRect/>
                    </a:stretch>
                  </pic:blipFill>
                  <pic:spPr>
                    <a:xfrm>
                      <a:off x="0" y="0"/>
                      <a:ext cx="3048264" cy="1150720"/>
                    </a:xfrm>
                    <a:prstGeom prst="rect">
                      <a:avLst/>
                    </a:prstGeom>
                  </pic:spPr>
                </pic:pic>
              </a:graphicData>
            </a:graphic>
          </wp:inline>
        </w:drawing>
      </w:r>
    </w:p>
    <w:p w14:paraId="2D037663" w14:textId="77777777" w:rsidR="006D2696" w:rsidRPr="006D2696" w:rsidRDefault="006D2696" w:rsidP="006D2696">
      <w:pPr>
        <w:spacing w:after="240"/>
        <w:divId w:val="1453354881"/>
        <w:rPr>
          <w:rFonts w:eastAsia="Times New Roman"/>
        </w:rPr>
      </w:pPr>
      <w:r w:rsidRPr="006D2696">
        <w:rPr>
          <w:rFonts w:eastAsia="Times New Roman"/>
          <w:b/>
          <w:i/>
        </w:rPr>
        <w:t>Add people</w:t>
      </w:r>
      <w:r w:rsidRPr="006D2696">
        <w:rPr>
          <w:rFonts w:eastAsia="Times New Roman"/>
        </w:rPr>
        <w:t>: when adding people, the dialog box opens to search for names.</w:t>
      </w:r>
    </w:p>
    <w:p w14:paraId="78E188EE" w14:textId="77777777" w:rsidR="006D2696" w:rsidRPr="006D2696" w:rsidRDefault="006D2696" w:rsidP="006D2696">
      <w:pPr>
        <w:spacing w:after="360"/>
        <w:ind w:left="450"/>
        <w:divId w:val="1453354881"/>
        <w:rPr>
          <w:rFonts w:eastAsia="Times New Roman"/>
        </w:rPr>
      </w:pPr>
      <w:r w:rsidRPr="006D2696">
        <w:rPr>
          <w:rFonts w:eastAsia="Times New Roman"/>
          <w:noProof/>
        </w:rPr>
        <w:drawing>
          <wp:inline distT="0" distB="0" distL="0" distR="0" wp14:anchorId="3B2E3CC7" wp14:editId="77DE68B2">
            <wp:extent cx="5943600" cy="3406140"/>
            <wp:effectExtent l="0" t="0" r="0" b="381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239">
                      <a:extLst>
                        <a:ext uri="{28A0092B-C50C-407E-A947-70E740481C1C}">
                          <a14:useLocalDpi xmlns:a14="http://schemas.microsoft.com/office/drawing/2010/main" val="0"/>
                        </a:ext>
                      </a:extLst>
                    </a:blip>
                    <a:stretch>
                      <a:fillRect/>
                    </a:stretch>
                  </pic:blipFill>
                  <pic:spPr>
                    <a:xfrm>
                      <a:off x="0" y="0"/>
                      <a:ext cx="5943600" cy="3406140"/>
                    </a:xfrm>
                    <a:prstGeom prst="rect">
                      <a:avLst/>
                    </a:prstGeom>
                  </pic:spPr>
                </pic:pic>
              </a:graphicData>
            </a:graphic>
          </wp:inline>
        </w:drawing>
      </w:r>
      <w:r w:rsidRPr="006D2696">
        <w:rPr>
          <w:rFonts w:eastAsia="Times New Roman"/>
        </w:rPr>
        <w:t xml:space="preserve"> </w:t>
      </w:r>
    </w:p>
    <w:p w14:paraId="7F4F11E9" w14:textId="77777777" w:rsidR="006D2696" w:rsidRPr="006D2696" w:rsidRDefault="006D2696" w:rsidP="0087017A">
      <w:pPr>
        <w:numPr>
          <w:ilvl w:val="0"/>
          <w:numId w:val="52"/>
        </w:numPr>
        <w:divId w:val="1453354881"/>
        <w:rPr>
          <w:rFonts w:eastAsia="Times New Roman"/>
          <w:noProof/>
        </w:rPr>
      </w:pPr>
      <w:r w:rsidRPr="006D2696">
        <w:rPr>
          <w:rFonts w:eastAsia="Times New Roman"/>
          <w:noProof/>
        </w:rPr>
        <w:t xml:space="preserve">Type full or partial name and click </w:t>
      </w:r>
      <w:r w:rsidRPr="006D2696">
        <w:rPr>
          <w:rFonts w:eastAsia="Times New Roman"/>
          <w:b/>
          <w:noProof/>
        </w:rPr>
        <w:t>Enter</w:t>
      </w:r>
      <w:r w:rsidRPr="006D2696">
        <w:rPr>
          <w:rFonts w:eastAsia="Times New Roman"/>
          <w:noProof/>
        </w:rPr>
        <w:t xml:space="preserve"> or </w:t>
      </w:r>
      <w:r w:rsidRPr="006D2696">
        <w:rPr>
          <w:rFonts w:eastAsia="Times New Roman"/>
          <w:b/>
          <w:noProof/>
        </w:rPr>
        <w:t>Go!</w:t>
      </w:r>
      <w:r w:rsidRPr="006D2696">
        <w:rPr>
          <w:rFonts w:eastAsia="Times New Roman"/>
          <w:noProof/>
        </w:rPr>
        <w:t xml:space="preserve">.  The </w:t>
      </w:r>
      <w:r w:rsidRPr="006D2696">
        <w:rPr>
          <w:rFonts w:eastAsia="Times New Roman"/>
          <w:b/>
          <w:i/>
          <w:noProof/>
        </w:rPr>
        <w:t>Add</w:t>
      </w:r>
      <w:r w:rsidRPr="006D2696">
        <w:rPr>
          <w:rFonts w:eastAsia="Times New Roman"/>
          <w:noProof/>
        </w:rPr>
        <w:t xml:space="preserve"> button becomes available only after the results appear.</w:t>
      </w:r>
    </w:p>
    <w:p w14:paraId="176F16CD" w14:textId="77777777" w:rsidR="006D2696" w:rsidRPr="006D2696" w:rsidRDefault="006D2696" w:rsidP="0087017A">
      <w:pPr>
        <w:numPr>
          <w:ilvl w:val="0"/>
          <w:numId w:val="52"/>
        </w:numPr>
        <w:spacing w:after="240"/>
        <w:divId w:val="1453354881"/>
        <w:rPr>
          <w:rFonts w:eastAsia="Times New Roman"/>
          <w:noProof/>
        </w:rPr>
      </w:pPr>
      <w:r w:rsidRPr="006D2696">
        <w:rPr>
          <w:rFonts w:eastAsia="Times New Roman"/>
          <w:noProof/>
        </w:rPr>
        <w:t xml:space="preserve">Select the name from the results and click </w:t>
      </w:r>
      <w:r w:rsidRPr="006D2696">
        <w:rPr>
          <w:rFonts w:eastAsia="Times New Roman"/>
          <w:b/>
          <w:noProof/>
        </w:rPr>
        <w:t>Add</w:t>
      </w:r>
      <w:r w:rsidRPr="006D2696">
        <w:rPr>
          <w:rFonts w:eastAsia="Times New Roman"/>
          <w:noProof/>
        </w:rPr>
        <w:t>.</w:t>
      </w:r>
    </w:p>
    <w:p w14:paraId="1BCA7364" w14:textId="77777777" w:rsidR="006D2696" w:rsidRPr="006D2696" w:rsidRDefault="006D2696" w:rsidP="006D2696">
      <w:pPr>
        <w:spacing w:after="240"/>
        <w:divId w:val="1453354881"/>
        <w:rPr>
          <w:rFonts w:eastAsia="Times New Roman"/>
          <w:noProof/>
        </w:rPr>
      </w:pPr>
      <w:r w:rsidRPr="006D2696">
        <w:rPr>
          <w:rFonts w:eastAsia="Times New Roman"/>
          <w:b/>
          <w:i/>
          <w:noProof/>
        </w:rPr>
        <w:t>Add groups</w:t>
      </w:r>
      <w:r w:rsidRPr="006D2696">
        <w:rPr>
          <w:rFonts w:eastAsia="Times New Roman"/>
          <w:noProof/>
        </w:rPr>
        <w:t>: a text dialog box opens to create a new ad hoc group or subgroup.</w:t>
      </w:r>
    </w:p>
    <w:p w14:paraId="40B990A8" w14:textId="77777777" w:rsidR="006D2696" w:rsidRPr="006D2696" w:rsidRDefault="006D2696" w:rsidP="006D2696">
      <w:pPr>
        <w:spacing w:after="360"/>
        <w:ind w:left="1170"/>
        <w:divId w:val="1453354881"/>
        <w:rPr>
          <w:rFonts w:eastAsia="Times New Roman"/>
          <w:noProof/>
        </w:rPr>
      </w:pPr>
      <w:r w:rsidRPr="006D2696">
        <w:rPr>
          <w:rFonts w:eastAsia="Times New Roman"/>
          <w:noProof/>
        </w:rPr>
        <w:drawing>
          <wp:inline distT="0" distB="0" distL="0" distR="0" wp14:anchorId="2A635CAB" wp14:editId="40E6C418">
            <wp:extent cx="2587752" cy="1408176"/>
            <wp:effectExtent l="0" t="0" r="3175" b="190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240">
                      <a:extLst>
                        <a:ext uri="{28A0092B-C50C-407E-A947-70E740481C1C}">
                          <a14:useLocalDpi xmlns:a14="http://schemas.microsoft.com/office/drawing/2010/main" val="0"/>
                        </a:ext>
                      </a:extLst>
                    </a:blip>
                    <a:stretch>
                      <a:fillRect/>
                    </a:stretch>
                  </pic:blipFill>
                  <pic:spPr>
                    <a:xfrm>
                      <a:off x="0" y="0"/>
                      <a:ext cx="2587752" cy="1408176"/>
                    </a:xfrm>
                    <a:prstGeom prst="rect">
                      <a:avLst/>
                    </a:prstGeom>
                  </pic:spPr>
                </pic:pic>
              </a:graphicData>
            </a:graphic>
          </wp:inline>
        </w:drawing>
      </w:r>
    </w:p>
    <w:p w14:paraId="29EF41E4" w14:textId="315D26BA" w:rsidR="006D2696" w:rsidRDefault="006D2696" w:rsidP="00781BF9">
      <w:pPr>
        <w:spacing w:after="240"/>
        <w:ind w:left="806"/>
        <w:divId w:val="1453354881"/>
        <w:rPr>
          <w:rFonts w:eastAsia="Times New Roman"/>
          <w:noProof/>
        </w:rPr>
      </w:pPr>
      <w:r w:rsidRPr="006D2696">
        <w:rPr>
          <w:rFonts w:eastAsia="Times New Roman"/>
          <w:noProof/>
        </w:rPr>
        <w:t xml:space="preserve">Group name is minimum required information (text box outlined in red).  The </w:t>
      </w:r>
      <w:r w:rsidRPr="006D2696">
        <w:rPr>
          <w:rFonts w:eastAsia="Times New Roman"/>
          <w:b/>
          <w:i/>
          <w:noProof/>
        </w:rPr>
        <w:t>Add Group</w:t>
      </w:r>
      <w:r w:rsidRPr="006D2696">
        <w:rPr>
          <w:rFonts w:eastAsia="Times New Roman"/>
          <w:noProof/>
        </w:rPr>
        <w:t xml:space="preserve"> button becomes available only after entering text in the </w:t>
      </w:r>
      <w:r w:rsidRPr="006D2696">
        <w:rPr>
          <w:rFonts w:eastAsia="Times New Roman"/>
          <w:b/>
          <w:i/>
          <w:noProof/>
        </w:rPr>
        <w:t>Name</w:t>
      </w:r>
      <w:r w:rsidRPr="006D2696">
        <w:rPr>
          <w:rFonts w:eastAsia="Times New Roman"/>
          <w:noProof/>
        </w:rPr>
        <w:t xml:space="preserve"> field. </w:t>
      </w:r>
    </w:p>
    <w:p w14:paraId="5DA36E88" w14:textId="7EBDB082" w:rsidR="00B26A90" w:rsidRPr="006D2696" w:rsidRDefault="00B26A90" w:rsidP="00781BF9">
      <w:pPr>
        <w:spacing w:after="240"/>
        <w:ind w:left="806"/>
        <w:divId w:val="1453354881"/>
        <w:rPr>
          <w:rFonts w:eastAsia="Times New Roman"/>
          <w:noProof/>
        </w:rPr>
      </w:pPr>
      <w:r w:rsidRPr="00B26A90">
        <w:rPr>
          <w:rFonts w:eastAsia="Times New Roman"/>
          <w:b/>
          <w:noProof/>
        </w:rPr>
        <w:t>Note</w:t>
      </w:r>
      <w:r>
        <w:rPr>
          <w:rFonts w:eastAsia="Times New Roman"/>
          <w:noProof/>
        </w:rPr>
        <w:t>:  The system automatically creates an ad hoc group when it receives a new client from CRM.</w:t>
      </w:r>
    </w:p>
    <w:p w14:paraId="043F9395" w14:textId="77777777" w:rsidR="006D2696" w:rsidRPr="006D2696" w:rsidRDefault="006D2696" w:rsidP="006D2696">
      <w:pPr>
        <w:divId w:val="1453354881"/>
        <w:rPr>
          <w:rFonts w:eastAsia="Times New Roman"/>
          <w:noProof/>
        </w:rPr>
      </w:pPr>
      <w:r w:rsidRPr="006D2696">
        <w:rPr>
          <w:rFonts w:eastAsia="Times New Roman"/>
          <w:b/>
          <w:i/>
          <w:noProof/>
        </w:rPr>
        <w:t>Remove a group</w:t>
      </w:r>
      <w:r w:rsidRPr="006D2696">
        <w:rPr>
          <w:rFonts w:eastAsia="Times New Roman"/>
          <w:noProof/>
        </w:rPr>
        <w:t>: click the delete icon.</w:t>
      </w:r>
    </w:p>
    <w:p w14:paraId="160D6D2F" w14:textId="77777777" w:rsidR="006D2696" w:rsidRPr="006D2696" w:rsidRDefault="006D2696" w:rsidP="006D2696">
      <w:pPr>
        <w:pStyle w:val="Heading4"/>
        <w:divId w:val="1453354881"/>
      </w:pPr>
      <w:r w:rsidRPr="006D2696">
        <w:t>LDAP groups</w:t>
      </w:r>
    </w:p>
    <w:p w14:paraId="1C226471" w14:textId="16434AA8" w:rsidR="006D2696" w:rsidRPr="006D2696" w:rsidRDefault="006D2696" w:rsidP="006D2696">
      <w:pPr>
        <w:divId w:val="1453354881"/>
      </w:pPr>
      <w:r w:rsidRPr="006D2696">
        <w:rPr>
          <w:rFonts w:eastAsia="Times New Roman"/>
        </w:rPr>
        <w:t xml:space="preserve">A collection of LDAP groups appears in the hierarchy list.  You can only view the membership lists of the </w:t>
      </w:r>
      <w:r w:rsidR="0087533A">
        <w:rPr>
          <w:rFonts w:eastAsia="Times New Roman"/>
        </w:rPr>
        <w:t>HDS</w:t>
      </w:r>
      <w:r w:rsidR="0087533A" w:rsidRPr="006D2696">
        <w:rPr>
          <w:rFonts w:eastAsia="Times New Roman"/>
        </w:rPr>
        <w:t xml:space="preserve"> </w:t>
      </w:r>
      <w:r w:rsidRPr="006D2696">
        <w:rPr>
          <w:rFonts w:eastAsia="Times New Roman"/>
        </w:rPr>
        <w:t>LDAP groups.</w:t>
      </w:r>
    </w:p>
    <w:p w14:paraId="6E73F7A6" w14:textId="77777777" w:rsidR="006D2696" w:rsidRPr="006D2696" w:rsidRDefault="006D2696" w:rsidP="006D2696">
      <w:pPr>
        <w:divId w:val="1453354881"/>
        <w:rPr>
          <w:rFonts w:eastAsia="Times New Roman"/>
        </w:rPr>
      </w:pPr>
      <w:r w:rsidRPr="006D2696">
        <w:rPr>
          <w:rFonts w:eastAsia="Times New Roman"/>
          <w:b/>
          <w:i/>
        </w:rPr>
        <w:t>View group members</w:t>
      </w:r>
      <w:r w:rsidRPr="006D2696">
        <w:rPr>
          <w:rFonts w:eastAsia="Times New Roman"/>
        </w:rPr>
        <w:t>: expand the folder to see the current group membership.</w:t>
      </w:r>
    </w:p>
    <w:p w14:paraId="71F088C6" w14:textId="77777777" w:rsidR="006D2696" w:rsidRPr="006D2696" w:rsidRDefault="006D2696" w:rsidP="006D2696">
      <w:pPr>
        <w:pStyle w:val="Heading3"/>
        <w:divId w:val="1453354881"/>
      </w:pPr>
      <w:bookmarkStart w:id="298" w:name="_Create_Role/_Select"/>
      <w:bookmarkStart w:id="299" w:name="_Toc457221336"/>
      <w:bookmarkStart w:id="300" w:name="_Toc457586525"/>
      <w:bookmarkEnd w:id="298"/>
      <w:r w:rsidRPr="006D2696">
        <w:t>Create Role/ Select Privileges</w:t>
      </w:r>
      <w:bookmarkEnd w:id="299"/>
      <w:bookmarkEnd w:id="300"/>
    </w:p>
    <w:p w14:paraId="33BBFC4E" w14:textId="77777777" w:rsidR="006D2696" w:rsidRPr="006D2696" w:rsidRDefault="006D2696" w:rsidP="006D2696">
      <w:pPr>
        <w:spacing w:after="0"/>
        <w:divId w:val="1453354881"/>
      </w:pPr>
      <w:r w:rsidRPr="006D2696">
        <w:t>Purpose:</w:t>
      </w:r>
    </w:p>
    <w:p w14:paraId="4DCB1739" w14:textId="77777777" w:rsidR="006D2696" w:rsidRPr="006D2696" w:rsidRDefault="006D2696" w:rsidP="0087017A">
      <w:pPr>
        <w:numPr>
          <w:ilvl w:val="0"/>
          <w:numId w:val="54"/>
        </w:numPr>
        <w:contextualSpacing/>
        <w:divId w:val="1453354881"/>
      </w:pPr>
      <w:r w:rsidRPr="006D2696">
        <w:t>Assign privileges to user roles</w:t>
      </w:r>
    </w:p>
    <w:p w14:paraId="0346CC37" w14:textId="77777777" w:rsidR="006D2696" w:rsidRPr="006D2696" w:rsidRDefault="006D2696" w:rsidP="0087017A">
      <w:pPr>
        <w:numPr>
          <w:ilvl w:val="0"/>
          <w:numId w:val="54"/>
        </w:numPr>
        <w:spacing w:after="240"/>
        <w:divId w:val="1453354881"/>
      </w:pPr>
      <w:r w:rsidRPr="006D2696">
        <w:t>Create roles and edit role titles</w:t>
      </w:r>
    </w:p>
    <w:p w14:paraId="4E14F9AD" w14:textId="77777777" w:rsidR="006D2696" w:rsidRPr="006D2696" w:rsidRDefault="006D2696" w:rsidP="0087017A">
      <w:pPr>
        <w:numPr>
          <w:ilvl w:val="0"/>
          <w:numId w:val="53"/>
        </w:numPr>
        <w:spacing w:after="240"/>
        <w:divId w:val="1453354881"/>
        <w:rPr>
          <w:rFonts w:eastAsia="Times New Roman"/>
        </w:rPr>
      </w:pPr>
      <w:r w:rsidRPr="006D2696">
        <w:rPr>
          <w:rFonts w:eastAsia="Times New Roman"/>
        </w:rPr>
        <w:t xml:space="preserve">In the Security folder, click </w:t>
      </w:r>
      <w:r w:rsidRPr="006D2696">
        <w:rPr>
          <w:rFonts w:ascii="Arial" w:eastAsia="Times New Roman" w:hAnsi="Arial" w:cs="Arial"/>
          <w:b/>
          <w:bCs/>
          <w:color w:val="000000"/>
          <w:sz w:val="20"/>
          <w:szCs w:val="20"/>
        </w:rPr>
        <w:t>Create Role/ Select Privileges</w:t>
      </w:r>
      <w:r w:rsidRPr="006D2696">
        <w:rPr>
          <w:rFonts w:eastAsia="Times New Roman"/>
        </w:rPr>
        <w:t>.</w:t>
      </w:r>
    </w:p>
    <w:p w14:paraId="15BB3553" w14:textId="77777777" w:rsidR="006D2696" w:rsidRPr="006D2696" w:rsidRDefault="006D2696" w:rsidP="006D2696">
      <w:pPr>
        <w:ind w:left="360"/>
        <w:divId w:val="1453354881"/>
        <w:rPr>
          <w:rFonts w:eastAsia="Times New Roman"/>
        </w:rPr>
      </w:pPr>
      <w:r w:rsidRPr="006D2696">
        <w:rPr>
          <w:rFonts w:eastAsia="Times New Roman"/>
          <w:b/>
          <w:i/>
        </w:rPr>
        <w:t>Note</w:t>
      </w:r>
      <w:r w:rsidRPr="006D2696">
        <w:rPr>
          <w:rFonts w:eastAsia="Times New Roman"/>
        </w:rPr>
        <w:t>:  The options you see may be different than this example.</w:t>
      </w:r>
    </w:p>
    <w:p w14:paraId="49F9629B" w14:textId="2A08C0A8" w:rsidR="006D2696" w:rsidRPr="006D2696" w:rsidRDefault="001D2E3C" w:rsidP="006D2696">
      <w:pPr>
        <w:spacing w:after="360"/>
        <w:divId w:val="1453354881"/>
        <w:rPr>
          <w:rFonts w:eastAsia="Times New Roman"/>
        </w:rPr>
      </w:pPr>
      <w:r>
        <w:rPr>
          <w:rFonts w:eastAsia="Times New Roman"/>
          <w:noProof/>
        </w:rPr>
        <w:drawing>
          <wp:inline distT="0" distB="0" distL="0" distR="0" wp14:anchorId="2C9E15D4" wp14:editId="3FC75B68">
            <wp:extent cx="5943600" cy="1412875"/>
            <wp:effectExtent l="19050" t="19050" r="19050" b="1587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
                    <pic:cNvPicPr/>
                  </pic:nvPicPr>
                  <pic:blipFill>
                    <a:blip r:embed="rId241">
                      <a:extLst>
                        <a:ext uri="{28A0092B-C50C-407E-A947-70E740481C1C}">
                          <a14:useLocalDpi xmlns:a14="http://schemas.microsoft.com/office/drawing/2010/main" val="0"/>
                        </a:ext>
                      </a:extLst>
                    </a:blip>
                    <a:stretch>
                      <a:fillRect/>
                    </a:stretch>
                  </pic:blipFill>
                  <pic:spPr>
                    <a:xfrm>
                      <a:off x="0" y="0"/>
                      <a:ext cx="5943600" cy="1412875"/>
                    </a:xfrm>
                    <a:prstGeom prst="rect">
                      <a:avLst/>
                    </a:prstGeom>
                    <a:ln>
                      <a:solidFill>
                        <a:schemeClr val="tx1"/>
                      </a:solidFill>
                    </a:ln>
                  </pic:spPr>
                </pic:pic>
              </a:graphicData>
            </a:graphic>
          </wp:inline>
        </w:drawing>
      </w:r>
    </w:p>
    <w:p w14:paraId="7F48A9A6" w14:textId="77777777" w:rsidR="006D2696" w:rsidRPr="006D2696" w:rsidRDefault="006D2696" w:rsidP="0087017A">
      <w:pPr>
        <w:numPr>
          <w:ilvl w:val="0"/>
          <w:numId w:val="53"/>
        </w:numPr>
        <w:contextualSpacing/>
        <w:divId w:val="1453354881"/>
        <w:rPr>
          <w:rFonts w:eastAsia="Times New Roman"/>
        </w:rPr>
      </w:pPr>
      <w:r w:rsidRPr="006D2696">
        <w:rPr>
          <w:rFonts w:eastAsia="Times New Roman"/>
        </w:rPr>
        <w:t xml:space="preserve">Select an </w:t>
      </w:r>
      <w:r w:rsidRPr="006D2696">
        <w:rPr>
          <w:rFonts w:eastAsia="Times New Roman"/>
          <w:b/>
          <w:i/>
        </w:rPr>
        <w:t>Application Role</w:t>
      </w:r>
      <w:r w:rsidRPr="006D2696">
        <w:rPr>
          <w:rFonts w:eastAsia="Times New Roman"/>
        </w:rPr>
        <w:t xml:space="preserve"> from the first list.</w:t>
      </w:r>
    </w:p>
    <w:p w14:paraId="21A1413D" w14:textId="77777777" w:rsidR="006D2696" w:rsidRPr="006D2696" w:rsidRDefault="006D2696" w:rsidP="0087017A">
      <w:pPr>
        <w:numPr>
          <w:ilvl w:val="0"/>
          <w:numId w:val="53"/>
        </w:numPr>
        <w:divId w:val="1453354881"/>
        <w:rPr>
          <w:rFonts w:eastAsia="Times New Roman"/>
          <w:noProof/>
        </w:rPr>
      </w:pPr>
      <w:r w:rsidRPr="006D2696">
        <w:rPr>
          <w:rFonts w:eastAsia="Times New Roman"/>
          <w:noProof/>
        </w:rPr>
        <w:t xml:space="preserve">Use the chevron buttons to move privileges between the </w:t>
      </w:r>
      <w:r w:rsidRPr="006D2696">
        <w:rPr>
          <w:rFonts w:eastAsia="Times New Roman"/>
          <w:b/>
          <w:i/>
          <w:noProof/>
        </w:rPr>
        <w:t>Not Authorized</w:t>
      </w:r>
      <w:r w:rsidRPr="006D2696">
        <w:rPr>
          <w:rFonts w:eastAsia="Times New Roman"/>
          <w:noProof/>
        </w:rPr>
        <w:t xml:space="preserve"> and </w:t>
      </w:r>
      <w:r w:rsidRPr="006D2696">
        <w:rPr>
          <w:rFonts w:eastAsia="Times New Roman"/>
          <w:b/>
          <w:i/>
          <w:noProof/>
        </w:rPr>
        <w:t>Authorized</w:t>
      </w:r>
      <w:r w:rsidRPr="006D2696">
        <w:rPr>
          <w:rFonts w:eastAsia="Times New Roman"/>
          <w:noProof/>
        </w:rPr>
        <w:t xml:space="preserve"> lists.</w:t>
      </w:r>
    </w:p>
    <w:p w14:paraId="4250856C" w14:textId="77777777" w:rsidR="006D2696" w:rsidRPr="006D2696" w:rsidRDefault="006D2696" w:rsidP="0087017A">
      <w:pPr>
        <w:numPr>
          <w:ilvl w:val="1"/>
          <w:numId w:val="53"/>
        </w:numPr>
        <w:divId w:val="1453354881"/>
        <w:rPr>
          <w:rFonts w:eastAsia="Times New Roman"/>
          <w:noProof/>
        </w:rPr>
      </w:pPr>
      <w:r w:rsidRPr="006D2696">
        <w:rPr>
          <w:rFonts w:eastAsia="Times New Roman"/>
          <w:noProof/>
        </w:rPr>
        <w:t xml:space="preserve">Click the  </w:t>
      </w:r>
      <w:r w:rsidRPr="006D2696">
        <w:rPr>
          <w:rFonts w:eastAsia="Times New Roman"/>
          <w:noProof/>
        </w:rPr>
        <w:drawing>
          <wp:inline distT="0" distB="0" distL="0" distR="0" wp14:anchorId="3D5C4DD4" wp14:editId="1922A3B2">
            <wp:extent cx="182880" cy="192024"/>
            <wp:effectExtent l="0" t="0" r="762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232">
                      <a:extLst>
                        <a:ext uri="{28A0092B-C50C-407E-A947-70E740481C1C}">
                          <a14:useLocalDpi xmlns:a14="http://schemas.microsoft.com/office/drawing/2010/main" val="0"/>
                        </a:ext>
                      </a:extLst>
                    </a:blip>
                    <a:stretch>
                      <a:fillRect/>
                    </a:stretch>
                  </pic:blipFill>
                  <pic:spPr>
                    <a:xfrm>
                      <a:off x="0" y="0"/>
                      <a:ext cx="182880" cy="192024"/>
                    </a:xfrm>
                    <a:prstGeom prst="rect">
                      <a:avLst/>
                    </a:prstGeom>
                  </pic:spPr>
                </pic:pic>
              </a:graphicData>
            </a:graphic>
          </wp:inline>
        </w:drawing>
      </w:r>
      <w:r w:rsidRPr="006D2696">
        <w:rPr>
          <w:rFonts w:eastAsia="Times New Roman"/>
          <w:noProof/>
        </w:rPr>
        <w:t xml:space="preserve">  right chevrons button to move a privilege to the </w:t>
      </w:r>
      <w:r w:rsidRPr="006D2696">
        <w:rPr>
          <w:rFonts w:eastAsia="Times New Roman"/>
          <w:b/>
          <w:i/>
          <w:noProof/>
        </w:rPr>
        <w:t>Authorized</w:t>
      </w:r>
      <w:r w:rsidRPr="006D2696">
        <w:rPr>
          <w:rFonts w:eastAsia="Times New Roman"/>
          <w:noProof/>
        </w:rPr>
        <w:t xml:space="preserve"> list.</w:t>
      </w:r>
    </w:p>
    <w:p w14:paraId="261B45EB" w14:textId="77777777" w:rsidR="006D2696" w:rsidRPr="006D2696" w:rsidRDefault="006D2696" w:rsidP="0087017A">
      <w:pPr>
        <w:numPr>
          <w:ilvl w:val="1"/>
          <w:numId w:val="53"/>
        </w:numPr>
        <w:contextualSpacing/>
        <w:divId w:val="1453354881"/>
        <w:rPr>
          <w:rFonts w:eastAsia="Times New Roman"/>
        </w:rPr>
      </w:pPr>
      <w:r w:rsidRPr="006D2696">
        <w:rPr>
          <w:rFonts w:eastAsia="Times New Roman"/>
        </w:rPr>
        <w:t>Click the</w:t>
      </w:r>
      <w:r w:rsidRPr="006D2696">
        <w:rPr>
          <w:rFonts w:ascii="Arial" w:eastAsia="Times New Roman" w:hAnsi="Arial" w:cs="Arial"/>
          <w:bCs/>
          <w:color w:val="000000"/>
          <w:sz w:val="20"/>
          <w:szCs w:val="20"/>
        </w:rPr>
        <w:t xml:space="preserve">  </w:t>
      </w:r>
      <w:r w:rsidRPr="006D2696">
        <w:rPr>
          <w:rFonts w:eastAsia="Times New Roman" w:cs="Arial"/>
          <w:bCs/>
          <w:noProof/>
          <w:color w:val="000000"/>
        </w:rPr>
        <w:drawing>
          <wp:inline distT="0" distB="0" distL="0" distR="0" wp14:anchorId="60EEA9CC" wp14:editId="3EF4D18C">
            <wp:extent cx="182880" cy="192024"/>
            <wp:effectExtent l="0" t="0" r="762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233">
                      <a:extLst>
                        <a:ext uri="{28A0092B-C50C-407E-A947-70E740481C1C}">
                          <a14:useLocalDpi xmlns:a14="http://schemas.microsoft.com/office/drawing/2010/main" val="0"/>
                        </a:ext>
                      </a:extLst>
                    </a:blip>
                    <a:stretch>
                      <a:fillRect/>
                    </a:stretch>
                  </pic:blipFill>
                  <pic:spPr>
                    <a:xfrm>
                      <a:off x="0" y="0"/>
                      <a:ext cx="182880" cy="192024"/>
                    </a:xfrm>
                    <a:prstGeom prst="rect">
                      <a:avLst/>
                    </a:prstGeom>
                  </pic:spPr>
                </pic:pic>
              </a:graphicData>
            </a:graphic>
          </wp:inline>
        </w:drawing>
      </w:r>
      <w:r w:rsidRPr="006D2696">
        <w:rPr>
          <w:rFonts w:eastAsia="Times New Roman" w:cs="Arial"/>
          <w:bCs/>
          <w:color w:val="000000"/>
        </w:rPr>
        <w:t xml:space="preserve">  left chevrons</w:t>
      </w:r>
      <w:r w:rsidRPr="006D2696">
        <w:rPr>
          <w:rFonts w:eastAsia="Times New Roman"/>
        </w:rPr>
        <w:t xml:space="preserve"> to move a privilege to the </w:t>
      </w:r>
      <w:r w:rsidRPr="006D2696">
        <w:rPr>
          <w:rFonts w:eastAsia="Times New Roman"/>
          <w:b/>
          <w:i/>
        </w:rPr>
        <w:t>Not Authorized</w:t>
      </w:r>
      <w:r w:rsidRPr="006D2696">
        <w:rPr>
          <w:rFonts w:eastAsia="Times New Roman"/>
        </w:rPr>
        <w:t xml:space="preserve"> list.</w:t>
      </w:r>
    </w:p>
    <w:p w14:paraId="7F561F5C" w14:textId="77777777" w:rsidR="006D2696" w:rsidRPr="006D2696" w:rsidRDefault="006D2696" w:rsidP="006D2696">
      <w:pPr>
        <w:pStyle w:val="Heading4"/>
        <w:divId w:val="1453354881"/>
      </w:pPr>
      <w:r w:rsidRPr="006D2696">
        <w:t xml:space="preserve">Edit Role </w:t>
      </w:r>
    </w:p>
    <w:p w14:paraId="25FE0835" w14:textId="77777777" w:rsidR="006D2696" w:rsidRPr="006D2696" w:rsidRDefault="006D2696" w:rsidP="006D2696">
      <w:pPr>
        <w:divId w:val="1453354881"/>
      </w:pPr>
      <w:r w:rsidRPr="006D2696">
        <w:t>The current role name appears in the text box.</w:t>
      </w:r>
    </w:p>
    <w:p w14:paraId="1D8D8F6E" w14:textId="77777777" w:rsidR="006D2696" w:rsidRPr="006D2696" w:rsidRDefault="006D2696" w:rsidP="006D2696">
      <w:pPr>
        <w:divId w:val="1453354881"/>
      </w:pPr>
      <w:r w:rsidRPr="006D2696">
        <w:rPr>
          <w:noProof/>
        </w:rPr>
        <w:drawing>
          <wp:inline distT="0" distB="0" distL="0" distR="0" wp14:anchorId="5117CAEA" wp14:editId="18D051CB">
            <wp:extent cx="3886200" cy="1298448"/>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242">
                      <a:extLst>
                        <a:ext uri="{28A0092B-C50C-407E-A947-70E740481C1C}">
                          <a14:useLocalDpi xmlns:a14="http://schemas.microsoft.com/office/drawing/2010/main" val="0"/>
                        </a:ext>
                      </a:extLst>
                    </a:blip>
                    <a:stretch>
                      <a:fillRect/>
                    </a:stretch>
                  </pic:blipFill>
                  <pic:spPr>
                    <a:xfrm>
                      <a:off x="0" y="0"/>
                      <a:ext cx="3886200" cy="1298448"/>
                    </a:xfrm>
                    <a:prstGeom prst="rect">
                      <a:avLst/>
                    </a:prstGeom>
                  </pic:spPr>
                </pic:pic>
              </a:graphicData>
            </a:graphic>
          </wp:inline>
        </w:drawing>
      </w:r>
    </w:p>
    <w:p w14:paraId="5AC42EF3" w14:textId="77777777" w:rsidR="006D2696" w:rsidRPr="006D2696" w:rsidRDefault="006D2696" w:rsidP="006D2696">
      <w:pPr>
        <w:divId w:val="1453354881"/>
      </w:pPr>
      <w:r w:rsidRPr="006D2696">
        <w:t xml:space="preserve">Type in the revision to the name and click </w:t>
      </w:r>
      <w:r w:rsidRPr="006D2696">
        <w:rPr>
          <w:b/>
        </w:rPr>
        <w:t>Apply Changes</w:t>
      </w:r>
      <w:r w:rsidRPr="006D2696">
        <w:t xml:space="preserve">. </w:t>
      </w:r>
    </w:p>
    <w:p w14:paraId="3349FEC3" w14:textId="77777777" w:rsidR="006D2696" w:rsidRPr="006D2696" w:rsidRDefault="006D2696" w:rsidP="006D2696">
      <w:pPr>
        <w:pStyle w:val="Heading4"/>
        <w:divId w:val="1453354881"/>
      </w:pPr>
      <w:r w:rsidRPr="006D2696">
        <w:t>Create Role</w:t>
      </w:r>
    </w:p>
    <w:p w14:paraId="38BF5A8E" w14:textId="77777777" w:rsidR="006D2696" w:rsidRPr="006D2696" w:rsidRDefault="006D2696" w:rsidP="006D2696">
      <w:pPr>
        <w:divId w:val="1453354881"/>
      </w:pPr>
      <w:r w:rsidRPr="006D2696">
        <w:t>Use the space for creating new roles. Enter the name in the text box.</w:t>
      </w:r>
    </w:p>
    <w:p w14:paraId="2001B9A7" w14:textId="77777777" w:rsidR="006D2696" w:rsidRPr="006D2696" w:rsidRDefault="006D2696" w:rsidP="006D2696">
      <w:pPr>
        <w:keepNext/>
        <w:spacing w:before="360"/>
        <w:outlineLvl w:val="3"/>
        <w:divId w:val="1453354881"/>
        <w:rPr>
          <w:rFonts w:eastAsia="Times New Roman"/>
          <w:b/>
          <w:bCs/>
          <w:sz w:val="32"/>
        </w:rPr>
      </w:pPr>
      <w:r w:rsidRPr="006D2696">
        <w:rPr>
          <w:rFonts w:eastAsia="Times New Roman"/>
          <w:b/>
          <w:bCs/>
          <w:noProof/>
          <w:sz w:val="32"/>
        </w:rPr>
        <w:drawing>
          <wp:inline distT="0" distB="0" distL="0" distR="0" wp14:anchorId="0ADEA9F9" wp14:editId="1B2B650A">
            <wp:extent cx="3886200" cy="128016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43">
                      <a:extLst>
                        <a:ext uri="{28A0092B-C50C-407E-A947-70E740481C1C}">
                          <a14:useLocalDpi xmlns:a14="http://schemas.microsoft.com/office/drawing/2010/main" val="0"/>
                        </a:ext>
                      </a:extLst>
                    </a:blip>
                    <a:stretch>
                      <a:fillRect/>
                    </a:stretch>
                  </pic:blipFill>
                  <pic:spPr>
                    <a:xfrm>
                      <a:off x="0" y="0"/>
                      <a:ext cx="3886200" cy="1280160"/>
                    </a:xfrm>
                    <a:prstGeom prst="rect">
                      <a:avLst/>
                    </a:prstGeom>
                  </pic:spPr>
                </pic:pic>
              </a:graphicData>
            </a:graphic>
          </wp:inline>
        </w:drawing>
      </w:r>
    </w:p>
    <w:p w14:paraId="7D3BFAC1" w14:textId="77777777" w:rsidR="006D2696" w:rsidRPr="006D2696" w:rsidRDefault="006D2696" w:rsidP="006D2696">
      <w:pPr>
        <w:divId w:val="1453354881"/>
      </w:pPr>
      <w:r w:rsidRPr="006D2696">
        <w:t xml:space="preserve">The field is required (framed in red).  Click </w:t>
      </w:r>
      <w:r w:rsidRPr="006D2696">
        <w:rPr>
          <w:b/>
        </w:rPr>
        <w:t>Create Role</w:t>
      </w:r>
      <w:r w:rsidRPr="006D2696">
        <w:t xml:space="preserve"> when the button becomes available.  The new role appears in the </w:t>
      </w:r>
      <w:r w:rsidRPr="006D2696">
        <w:rPr>
          <w:b/>
          <w:i/>
        </w:rPr>
        <w:t>Application Role</w:t>
      </w:r>
      <w:r w:rsidRPr="006D2696">
        <w:t xml:space="preserve"> list.</w:t>
      </w:r>
    </w:p>
    <w:p w14:paraId="010FBC12" w14:textId="77777777" w:rsidR="006D2696" w:rsidRPr="006D2696" w:rsidRDefault="006D2696" w:rsidP="006D2696">
      <w:pPr>
        <w:pStyle w:val="Heading3"/>
        <w:divId w:val="1453354881"/>
      </w:pPr>
      <w:bookmarkStart w:id="301" w:name="_Modules"/>
      <w:bookmarkStart w:id="302" w:name="_Toc457221337"/>
      <w:bookmarkStart w:id="303" w:name="_Toc457586526"/>
      <w:bookmarkEnd w:id="301"/>
      <w:r w:rsidRPr="006D2696">
        <w:t>Modules</w:t>
      </w:r>
      <w:bookmarkEnd w:id="302"/>
      <w:bookmarkEnd w:id="303"/>
    </w:p>
    <w:p w14:paraId="53AEBF0D" w14:textId="10A9D95B" w:rsidR="006D2696" w:rsidRPr="006D2696" w:rsidRDefault="006D2696" w:rsidP="006D2696">
      <w:pPr>
        <w:divId w:val="1453354881"/>
      </w:pPr>
      <w:r w:rsidRPr="006D2696">
        <w:t xml:space="preserve">Purpose:  Set role permissions for access to each </w:t>
      </w:r>
      <w:r w:rsidR="003568FE">
        <w:t>HDS</w:t>
      </w:r>
      <w:r w:rsidR="00CA1F3B" w:rsidRPr="006D2696">
        <w:t xml:space="preserve"> </w:t>
      </w:r>
      <w:r w:rsidRPr="006D2696">
        <w:t>module.</w:t>
      </w:r>
    </w:p>
    <w:p w14:paraId="71E43E9F" w14:textId="77777777" w:rsidR="006D2696" w:rsidRPr="006D2696" w:rsidRDefault="006D2696" w:rsidP="0087017A">
      <w:pPr>
        <w:numPr>
          <w:ilvl w:val="0"/>
          <w:numId w:val="55"/>
        </w:numPr>
        <w:spacing w:after="240"/>
        <w:divId w:val="1453354881"/>
        <w:rPr>
          <w:rFonts w:eastAsia="Times New Roman"/>
        </w:rPr>
      </w:pPr>
      <w:r w:rsidRPr="006D2696">
        <w:rPr>
          <w:rFonts w:eastAsia="Times New Roman"/>
        </w:rPr>
        <w:t xml:space="preserve">In the Security folder, click </w:t>
      </w:r>
      <w:r w:rsidRPr="006D2696">
        <w:rPr>
          <w:rFonts w:ascii="Arial" w:eastAsia="Times New Roman" w:hAnsi="Arial" w:cs="Arial"/>
          <w:b/>
          <w:bCs/>
          <w:color w:val="000000"/>
          <w:sz w:val="20"/>
          <w:szCs w:val="20"/>
        </w:rPr>
        <w:t>Modules</w:t>
      </w:r>
      <w:r w:rsidRPr="006D2696">
        <w:rPr>
          <w:rFonts w:eastAsia="Times New Roman"/>
        </w:rPr>
        <w:t>.</w:t>
      </w:r>
    </w:p>
    <w:p w14:paraId="5C434A74" w14:textId="77777777" w:rsidR="006D2696" w:rsidRPr="006D2696" w:rsidRDefault="006D2696" w:rsidP="006D2696">
      <w:pPr>
        <w:spacing w:after="240"/>
        <w:ind w:left="360"/>
        <w:divId w:val="1453354881"/>
      </w:pPr>
      <w:r w:rsidRPr="006D2696">
        <w:rPr>
          <w:rFonts w:eastAsia="Times New Roman"/>
          <w:b/>
          <w:i/>
        </w:rPr>
        <w:t>Note</w:t>
      </w:r>
      <w:r w:rsidRPr="006D2696">
        <w:rPr>
          <w:rFonts w:eastAsia="Times New Roman"/>
        </w:rPr>
        <w:t>:  The list of modules you see may be different than this example.</w:t>
      </w:r>
    </w:p>
    <w:p w14:paraId="1C8C252D" w14:textId="5F0443CF" w:rsidR="006D2696" w:rsidRPr="006D2696" w:rsidRDefault="001D2E3C" w:rsidP="006D2696">
      <w:pPr>
        <w:spacing w:after="360"/>
        <w:divId w:val="1453354881"/>
        <w:rPr>
          <w:rFonts w:eastAsia="Times New Roman"/>
        </w:rPr>
      </w:pPr>
      <w:r>
        <w:rPr>
          <w:rFonts w:eastAsia="Times New Roman"/>
          <w:noProof/>
        </w:rPr>
        <w:drawing>
          <wp:inline distT="0" distB="0" distL="0" distR="0" wp14:anchorId="67D7A6D7" wp14:editId="728E0821">
            <wp:extent cx="5943600" cy="1549400"/>
            <wp:effectExtent l="19050" t="19050" r="19050" b="1270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
                    <pic:cNvPicPr/>
                  </pic:nvPicPr>
                  <pic:blipFill>
                    <a:blip r:embed="rId244">
                      <a:extLst>
                        <a:ext uri="{28A0092B-C50C-407E-A947-70E740481C1C}">
                          <a14:useLocalDpi xmlns:a14="http://schemas.microsoft.com/office/drawing/2010/main" val="0"/>
                        </a:ext>
                      </a:extLst>
                    </a:blip>
                    <a:stretch>
                      <a:fillRect/>
                    </a:stretch>
                  </pic:blipFill>
                  <pic:spPr>
                    <a:xfrm>
                      <a:off x="0" y="0"/>
                      <a:ext cx="5943600" cy="1549400"/>
                    </a:xfrm>
                    <a:prstGeom prst="rect">
                      <a:avLst/>
                    </a:prstGeom>
                    <a:ln>
                      <a:solidFill>
                        <a:schemeClr val="tx1"/>
                      </a:solidFill>
                    </a:ln>
                  </pic:spPr>
                </pic:pic>
              </a:graphicData>
            </a:graphic>
          </wp:inline>
        </w:drawing>
      </w:r>
    </w:p>
    <w:p w14:paraId="477AEB71" w14:textId="77777777" w:rsidR="006D2696" w:rsidRPr="006D2696" w:rsidRDefault="006D2696" w:rsidP="0087017A">
      <w:pPr>
        <w:numPr>
          <w:ilvl w:val="0"/>
          <w:numId w:val="55"/>
        </w:numPr>
        <w:contextualSpacing/>
        <w:divId w:val="1453354881"/>
        <w:rPr>
          <w:rFonts w:eastAsia="Times New Roman"/>
        </w:rPr>
      </w:pPr>
      <w:r w:rsidRPr="006D2696">
        <w:rPr>
          <w:rFonts w:eastAsia="Times New Roman"/>
        </w:rPr>
        <w:t xml:space="preserve">Select a module from the </w:t>
      </w:r>
      <w:r w:rsidRPr="006D2696">
        <w:rPr>
          <w:rFonts w:eastAsia="Times New Roman"/>
          <w:b/>
          <w:i/>
        </w:rPr>
        <w:t>Choose Module</w:t>
      </w:r>
      <w:r w:rsidRPr="006D2696">
        <w:rPr>
          <w:rFonts w:eastAsia="Times New Roman"/>
        </w:rPr>
        <w:t xml:space="preserve"> list.</w:t>
      </w:r>
    </w:p>
    <w:p w14:paraId="51A71B73" w14:textId="77777777" w:rsidR="006D2696" w:rsidRPr="006D2696" w:rsidRDefault="006D2696" w:rsidP="0087017A">
      <w:pPr>
        <w:numPr>
          <w:ilvl w:val="0"/>
          <w:numId w:val="55"/>
        </w:numPr>
        <w:spacing w:after="0"/>
        <w:divId w:val="1453354881"/>
        <w:rPr>
          <w:rFonts w:eastAsia="Times New Roman"/>
          <w:noProof/>
        </w:rPr>
      </w:pPr>
      <w:r w:rsidRPr="006D2696">
        <w:rPr>
          <w:rFonts w:eastAsia="Times New Roman"/>
          <w:noProof/>
        </w:rPr>
        <w:t xml:space="preserve">Use the chevron buttons to move individual roles between the </w:t>
      </w:r>
      <w:r w:rsidRPr="006D2696">
        <w:rPr>
          <w:rFonts w:eastAsia="Times New Roman"/>
          <w:b/>
          <w:i/>
          <w:noProof/>
        </w:rPr>
        <w:t>Not Authorized</w:t>
      </w:r>
      <w:r w:rsidRPr="006D2696">
        <w:rPr>
          <w:rFonts w:eastAsia="Times New Roman"/>
          <w:noProof/>
        </w:rPr>
        <w:t xml:space="preserve"> and </w:t>
      </w:r>
      <w:r w:rsidRPr="006D2696">
        <w:rPr>
          <w:rFonts w:eastAsia="Times New Roman"/>
          <w:b/>
          <w:i/>
          <w:noProof/>
        </w:rPr>
        <w:t>Authorized</w:t>
      </w:r>
      <w:r w:rsidRPr="006D2696">
        <w:rPr>
          <w:rFonts w:eastAsia="Times New Roman"/>
          <w:noProof/>
        </w:rPr>
        <w:t xml:space="preserve"> lists .</w:t>
      </w:r>
    </w:p>
    <w:p w14:paraId="12D4FCF9" w14:textId="77777777" w:rsidR="006D2696" w:rsidRPr="006D2696" w:rsidRDefault="006D2696" w:rsidP="0087017A">
      <w:pPr>
        <w:numPr>
          <w:ilvl w:val="1"/>
          <w:numId w:val="56"/>
        </w:numPr>
        <w:divId w:val="1453354881"/>
        <w:rPr>
          <w:rFonts w:eastAsia="Times New Roman"/>
          <w:noProof/>
        </w:rPr>
      </w:pPr>
      <w:r w:rsidRPr="006D2696">
        <w:rPr>
          <w:rFonts w:eastAsia="Times New Roman"/>
          <w:noProof/>
        </w:rPr>
        <w:t xml:space="preserve">Click the  </w:t>
      </w:r>
      <w:r w:rsidRPr="006D2696">
        <w:rPr>
          <w:rFonts w:eastAsia="Times New Roman"/>
          <w:noProof/>
        </w:rPr>
        <w:drawing>
          <wp:inline distT="0" distB="0" distL="0" distR="0" wp14:anchorId="4D7DB5CC" wp14:editId="6AB44380">
            <wp:extent cx="182880" cy="192024"/>
            <wp:effectExtent l="0" t="0" r="762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232">
                      <a:extLst>
                        <a:ext uri="{28A0092B-C50C-407E-A947-70E740481C1C}">
                          <a14:useLocalDpi xmlns:a14="http://schemas.microsoft.com/office/drawing/2010/main" val="0"/>
                        </a:ext>
                      </a:extLst>
                    </a:blip>
                    <a:stretch>
                      <a:fillRect/>
                    </a:stretch>
                  </pic:blipFill>
                  <pic:spPr>
                    <a:xfrm>
                      <a:off x="0" y="0"/>
                      <a:ext cx="182880" cy="192024"/>
                    </a:xfrm>
                    <a:prstGeom prst="rect">
                      <a:avLst/>
                    </a:prstGeom>
                  </pic:spPr>
                </pic:pic>
              </a:graphicData>
            </a:graphic>
          </wp:inline>
        </w:drawing>
      </w:r>
      <w:r w:rsidRPr="006D2696">
        <w:rPr>
          <w:rFonts w:eastAsia="Times New Roman"/>
          <w:noProof/>
        </w:rPr>
        <w:t xml:space="preserve">  right chevrons button to move a role to the </w:t>
      </w:r>
      <w:r w:rsidRPr="006D2696">
        <w:rPr>
          <w:rFonts w:eastAsia="Times New Roman"/>
          <w:b/>
          <w:i/>
          <w:noProof/>
        </w:rPr>
        <w:t>Authorized</w:t>
      </w:r>
      <w:r w:rsidRPr="006D2696">
        <w:rPr>
          <w:rFonts w:eastAsia="Times New Roman"/>
          <w:noProof/>
        </w:rPr>
        <w:t xml:space="preserve"> list.</w:t>
      </w:r>
    </w:p>
    <w:p w14:paraId="0FF9890B" w14:textId="77777777" w:rsidR="006D2696" w:rsidRPr="006D2696" w:rsidRDefault="006D2696" w:rsidP="0087017A">
      <w:pPr>
        <w:numPr>
          <w:ilvl w:val="1"/>
          <w:numId w:val="56"/>
        </w:numPr>
        <w:contextualSpacing/>
        <w:divId w:val="1453354881"/>
        <w:rPr>
          <w:rFonts w:eastAsia="Times New Roman"/>
        </w:rPr>
      </w:pPr>
      <w:r w:rsidRPr="006D2696">
        <w:rPr>
          <w:rFonts w:eastAsia="Times New Roman"/>
        </w:rPr>
        <w:t>Click the</w:t>
      </w:r>
      <w:r w:rsidRPr="006D2696">
        <w:rPr>
          <w:rFonts w:ascii="Arial" w:eastAsia="Times New Roman" w:hAnsi="Arial" w:cs="Arial"/>
          <w:bCs/>
          <w:color w:val="000000"/>
          <w:sz w:val="20"/>
          <w:szCs w:val="20"/>
        </w:rPr>
        <w:t xml:space="preserve">  </w:t>
      </w:r>
      <w:r w:rsidRPr="006D2696">
        <w:rPr>
          <w:rFonts w:eastAsia="Times New Roman" w:cs="Arial"/>
          <w:bCs/>
          <w:noProof/>
          <w:color w:val="000000"/>
        </w:rPr>
        <w:drawing>
          <wp:inline distT="0" distB="0" distL="0" distR="0" wp14:anchorId="208E7106" wp14:editId="1392BFC2">
            <wp:extent cx="182880" cy="192024"/>
            <wp:effectExtent l="0" t="0" r="762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233">
                      <a:extLst>
                        <a:ext uri="{28A0092B-C50C-407E-A947-70E740481C1C}">
                          <a14:useLocalDpi xmlns:a14="http://schemas.microsoft.com/office/drawing/2010/main" val="0"/>
                        </a:ext>
                      </a:extLst>
                    </a:blip>
                    <a:stretch>
                      <a:fillRect/>
                    </a:stretch>
                  </pic:blipFill>
                  <pic:spPr>
                    <a:xfrm>
                      <a:off x="0" y="0"/>
                      <a:ext cx="182880" cy="192024"/>
                    </a:xfrm>
                    <a:prstGeom prst="rect">
                      <a:avLst/>
                    </a:prstGeom>
                  </pic:spPr>
                </pic:pic>
              </a:graphicData>
            </a:graphic>
          </wp:inline>
        </w:drawing>
      </w:r>
      <w:r w:rsidRPr="006D2696">
        <w:rPr>
          <w:rFonts w:eastAsia="Times New Roman" w:cs="Arial"/>
          <w:bCs/>
          <w:color w:val="000000"/>
        </w:rPr>
        <w:t xml:space="preserve">  left chevrons</w:t>
      </w:r>
      <w:r w:rsidRPr="006D2696">
        <w:rPr>
          <w:rFonts w:eastAsia="Times New Roman"/>
        </w:rPr>
        <w:t xml:space="preserve"> to move a role to the </w:t>
      </w:r>
      <w:r w:rsidRPr="006D2696">
        <w:rPr>
          <w:rFonts w:eastAsia="Times New Roman"/>
          <w:b/>
          <w:i/>
        </w:rPr>
        <w:t>Not Authorized</w:t>
      </w:r>
      <w:r w:rsidRPr="006D2696">
        <w:rPr>
          <w:rFonts w:eastAsia="Times New Roman"/>
        </w:rPr>
        <w:t xml:space="preserve"> list.</w:t>
      </w:r>
    </w:p>
    <w:p w14:paraId="730B2164" w14:textId="77777777" w:rsidR="006D2696" w:rsidRPr="006D2696" w:rsidRDefault="006D2696" w:rsidP="006D2696">
      <w:pPr>
        <w:pStyle w:val="Heading2"/>
        <w:divId w:val="1453354881"/>
      </w:pPr>
      <w:bookmarkStart w:id="304" w:name="_Toc457221338"/>
      <w:bookmarkStart w:id="305" w:name="_Toc457586527"/>
      <w:r w:rsidRPr="006D2696">
        <w:t>Dashboard Configuration</w:t>
      </w:r>
      <w:bookmarkEnd w:id="304"/>
      <w:bookmarkEnd w:id="305"/>
    </w:p>
    <w:p w14:paraId="0D0CF497" w14:textId="77777777" w:rsidR="006D2696" w:rsidRPr="006D2696" w:rsidRDefault="006D2696" w:rsidP="006D2696">
      <w:pPr>
        <w:divId w:val="1453354881"/>
      </w:pPr>
      <w:r w:rsidRPr="006D2696">
        <w:t>Purpose:  Use to assign access authorization to module objects.</w:t>
      </w:r>
    </w:p>
    <w:p w14:paraId="450FF0B0" w14:textId="77777777" w:rsidR="006D2696" w:rsidRPr="006D2696" w:rsidRDefault="006D2696" w:rsidP="0087017A">
      <w:pPr>
        <w:numPr>
          <w:ilvl w:val="0"/>
          <w:numId w:val="60"/>
        </w:numPr>
        <w:divId w:val="1453354881"/>
      </w:pPr>
      <w:r w:rsidRPr="006D2696">
        <w:t xml:space="preserve">In the </w:t>
      </w:r>
      <w:r w:rsidRPr="006D2696">
        <w:rPr>
          <w:b/>
          <w:i/>
        </w:rPr>
        <w:t>Admin</w:t>
      </w:r>
      <w:r w:rsidRPr="006D2696">
        <w:t xml:space="preserve"> explorer frame, open the </w:t>
      </w:r>
      <w:r w:rsidRPr="006D2696">
        <w:rPr>
          <w:b/>
          <w:i/>
        </w:rPr>
        <w:t>Dashboard</w:t>
      </w:r>
      <w:r w:rsidRPr="006D2696">
        <w:t xml:space="preserve"> folder and click </w:t>
      </w:r>
      <w:r w:rsidRPr="006D2696">
        <w:rPr>
          <w:b/>
          <w:bCs/>
        </w:rPr>
        <w:t>Dashboard Configuration</w:t>
      </w:r>
      <w:r w:rsidRPr="006D2696">
        <w:t>.</w:t>
      </w:r>
    </w:p>
    <w:p w14:paraId="5A1217C3" w14:textId="77777777" w:rsidR="006D2696" w:rsidRPr="006D2696" w:rsidRDefault="006D2696" w:rsidP="006D2696">
      <w:pPr>
        <w:ind w:left="360"/>
        <w:divId w:val="1453354881"/>
      </w:pPr>
      <w:r w:rsidRPr="006D2696">
        <w:rPr>
          <w:b/>
        </w:rPr>
        <w:t>Note</w:t>
      </w:r>
      <w:r w:rsidRPr="006D2696">
        <w:t>:  The configuration screen you see may be different than this example.</w:t>
      </w:r>
    </w:p>
    <w:p w14:paraId="03268895" w14:textId="77777777" w:rsidR="006D2696" w:rsidRPr="006D2696" w:rsidRDefault="006D2696" w:rsidP="006D2696">
      <w:pPr>
        <w:spacing w:before="100" w:beforeAutospacing="1" w:after="100" w:afterAutospacing="1"/>
        <w:divId w:val="1453354881"/>
        <w:rPr>
          <w:rFonts w:ascii="Arial" w:hAnsi="Arial" w:cs="Arial"/>
          <w:color w:val="000000"/>
          <w:sz w:val="20"/>
          <w:szCs w:val="20"/>
        </w:rPr>
      </w:pPr>
      <w:r w:rsidRPr="006D2696">
        <w:rPr>
          <w:rFonts w:ascii="Arial" w:hAnsi="Arial" w:cs="Arial"/>
          <w:noProof/>
          <w:color w:val="000000"/>
          <w:sz w:val="20"/>
          <w:szCs w:val="20"/>
        </w:rPr>
        <w:drawing>
          <wp:inline distT="0" distB="0" distL="0" distR="0" wp14:anchorId="7FD34160" wp14:editId="66800026">
            <wp:extent cx="5608806" cy="2164268"/>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245">
                      <a:extLst>
                        <a:ext uri="{28A0092B-C50C-407E-A947-70E740481C1C}">
                          <a14:useLocalDpi xmlns:a14="http://schemas.microsoft.com/office/drawing/2010/main" val="0"/>
                        </a:ext>
                      </a:extLst>
                    </a:blip>
                    <a:stretch>
                      <a:fillRect/>
                    </a:stretch>
                  </pic:blipFill>
                  <pic:spPr>
                    <a:xfrm>
                      <a:off x="0" y="0"/>
                      <a:ext cx="5608806" cy="2164268"/>
                    </a:xfrm>
                    <a:prstGeom prst="rect">
                      <a:avLst/>
                    </a:prstGeom>
                  </pic:spPr>
                </pic:pic>
              </a:graphicData>
            </a:graphic>
          </wp:inline>
        </w:drawing>
      </w:r>
    </w:p>
    <w:p w14:paraId="78526F74" w14:textId="77777777" w:rsidR="006D2696" w:rsidRPr="006D2696" w:rsidRDefault="006D2696" w:rsidP="0087017A">
      <w:pPr>
        <w:numPr>
          <w:ilvl w:val="0"/>
          <w:numId w:val="60"/>
        </w:numPr>
        <w:divId w:val="1453354881"/>
      </w:pPr>
      <w:r w:rsidRPr="006D2696">
        <w:t xml:space="preserve">Click a widget from the </w:t>
      </w:r>
      <w:r w:rsidRPr="006D2696">
        <w:rPr>
          <w:b/>
          <w:i/>
        </w:rPr>
        <w:t>Choose Widgets</w:t>
      </w:r>
      <w:r w:rsidRPr="006D2696">
        <w:t xml:space="preserve"> list.</w:t>
      </w:r>
    </w:p>
    <w:p w14:paraId="0D8A9F3F" w14:textId="77777777" w:rsidR="006D2696" w:rsidRPr="006D2696" w:rsidRDefault="006D2696" w:rsidP="0087017A">
      <w:pPr>
        <w:numPr>
          <w:ilvl w:val="0"/>
          <w:numId w:val="60"/>
        </w:numPr>
        <w:divId w:val="1453354881"/>
      </w:pPr>
      <w:r w:rsidRPr="006D2696">
        <w:t xml:space="preserve">Use the chevron buttons to move individual roles between the </w:t>
      </w:r>
      <w:r w:rsidRPr="006D2696">
        <w:rPr>
          <w:b/>
          <w:i/>
        </w:rPr>
        <w:t>Not Authorized</w:t>
      </w:r>
      <w:r w:rsidRPr="006D2696">
        <w:t xml:space="preserve"> and </w:t>
      </w:r>
      <w:r w:rsidRPr="006D2696">
        <w:rPr>
          <w:b/>
          <w:i/>
        </w:rPr>
        <w:t>Authorized</w:t>
      </w:r>
      <w:r w:rsidRPr="006D2696">
        <w:t xml:space="preserve"> lists.</w:t>
      </w:r>
    </w:p>
    <w:p w14:paraId="1A0BDFDF" w14:textId="77777777" w:rsidR="006D2696" w:rsidRPr="006D2696" w:rsidRDefault="006D2696" w:rsidP="0087017A">
      <w:pPr>
        <w:numPr>
          <w:ilvl w:val="0"/>
          <w:numId w:val="66"/>
        </w:numPr>
        <w:divId w:val="1453354881"/>
        <w:rPr>
          <w:rFonts w:eastAsia="Times New Roman"/>
          <w:noProof/>
        </w:rPr>
      </w:pPr>
      <w:r w:rsidRPr="006D2696">
        <w:rPr>
          <w:rFonts w:eastAsia="Times New Roman"/>
          <w:noProof/>
        </w:rPr>
        <w:t xml:space="preserve">Click the  </w:t>
      </w:r>
      <w:r w:rsidRPr="006D2696">
        <w:rPr>
          <w:rFonts w:eastAsia="Times New Roman"/>
          <w:noProof/>
        </w:rPr>
        <w:drawing>
          <wp:inline distT="0" distB="0" distL="0" distR="0" wp14:anchorId="5792B0CF" wp14:editId="3195CA78">
            <wp:extent cx="182880" cy="192024"/>
            <wp:effectExtent l="0" t="0" r="762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232">
                      <a:extLst>
                        <a:ext uri="{28A0092B-C50C-407E-A947-70E740481C1C}">
                          <a14:useLocalDpi xmlns:a14="http://schemas.microsoft.com/office/drawing/2010/main" val="0"/>
                        </a:ext>
                      </a:extLst>
                    </a:blip>
                    <a:stretch>
                      <a:fillRect/>
                    </a:stretch>
                  </pic:blipFill>
                  <pic:spPr>
                    <a:xfrm>
                      <a:off x="0" y="0"/>
                      <a:ext cx="182880" cy="192024"/>
                    </a:xfrm>
                    <a:prstGeom prst="rect">
                      <a:avLst/>
                    </a:prstGeom>
                  </pic:spPr>
                </pic:pic>
              </a:graphicData>
            </a:graphic>
          </wp:inline>
        </w:drawing>
      </w:r>
      <w:r w:rsidRPr="006D2696">
        <w:rPr>
          <w:rFonts w:eastAsia="Times New Roman"/>
          <w:noProof/>
        </w:rPr>
        <w:t xml:space="preserve">  right chevrons button to move a role to the </w:t>
      </w:r>
      <w:r w:rsidRPr="006D2696">
        <w:rPr>
          <w:rFonts w:eastAsia="Times New Roman"/>
          <w:b/>
          <w:i/>
          <w:noProof/>
        </w:rPr>
        <w:t>Authorized</w:t>
      </w:r>
      <w:r w:rsidRPr="006D2696">
        <w:rPr>
          <w:rFonts w:eastAsia="Times New Roman"/>
          <w:noProof/>
        </w:rPr>
        <w:t xml:space="preserve"> list.</w:t>
      </w:r>
    </w:p>
    <w:p w14:paraId="54983963" w14:textId="77777777" w:rsidR="006D2696" w:rsidRPr="006D2696" w:rsidRDefault="006D2696" w:rsidP="0087017A">
      <w:pPr>
        <w:numPr>
          <w:ilvl w:val="0"/>
          <w:numId w:val="66"/>
        </w:numPr>
        <w:divId w:val="1453354881"/>
        <w:rPr>
          <w:rFonts w:eastAsia="Times New Roman"/>
          <w:noProof/>
        </w:rPr>
      </w:pPr>
      <w:r w:rsidRPr="006D2696">
        <w:rPr>
          <w:rFonts w:eastAsia="Times New Roman"/>
          <w:noProof/>
        </w:rPr>
        <w:t xml:space="preserve">Click the  </w:t>
      </w:r>
      <w:r w:rsidRPr="006D2696">
        <w:rPr>
          <w:rFonts w:eastAsia="Times New Roman"/>
          <w:noProof/>
        </w:rPr>
        <w:drawing>
          <wp:inline distT="0" distB="0" distL="0" distR="0" wp14:anchorId="5A852C31" wp14:editId="41FD4265">
            <wp:extent cx="182880" cy="192024"/>
            <wp:effectExtent l="0" t="0" r="762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233">
                      <a:extLst>
                        <a:ext uri="{28A0092B-C50C-407E-A947-70E740481C1C}">
                          <a14:useLocalDpi xmlns:a14="http://schemas.microsoft.com/office/drawing/2010/main" val="0"/>
                        </a:ext>
                      </a:extLst>
                    </a:blip>
                    <a:stretch>
                      <a:fillRect/>
                    </a:stretch>
                  </pic:blipFill>
                  <pic:spPr>
                    <a:xfrm>
                      <a:off x="0" y="0"/>
                      <a:ext cx="182880" cy="192024"/>
                    </a:xfrm>
                    <a:prstGeom prst="rect">
                      <a:avLst/>
                    </a:prstGeom>
                  </pic:spPr>
                </pic:pic>
              </a:graphicData>
            </a:graphic>
          </wp:inline>
        </w:drawing>
      </w:r>
      <w:r w:rsidRPr="006D2696">
        <w:rPr>
          <w:rFonts w:eastAsia="Times New Roman"/>
          <w:noProof/>
        </w:rPr>
        <w:t xml:space="preserve">  left chevrons to move a role to the </w:t>
      </w:r>
      <w:r w:rsidRPr="006D2696">
        <w:rPr>
          <w:rFonts w:eastAsia="Times New Roman"/>
          <w:b/>
          <w:i/>
          <w:noProof/>
        </w:rPr>
        <w:t>Not Authorized</w:t>
      </w:r>
      <w:r w:rsidRPr="006D2696">
        <w:rPr>
          <w:rFonts w:eastAsia="Times New Roman"/>
          <w:noProof/>
        </w:rPr>
        <w:t xml:space="preserve"> list.</w:t>
      </w:r>
    </w:p>
    <w:p w14:paraId="6EDE80D3" w14:textId="77777777" w:rsidR="006D2696" w:rsidRPr="006D2696" w:rsidRDefault="006D2696" w:rsidP="00DA1089">
      <w:pPr>
        <w:pStyle w:val="Heading2"/>
        <w:divId w:val="1453354881"/>
      </w:pPr>
      <w:bookmarkStart w:id="306" w:name="_Toc457221339"/>
      <w:bookmarkStart w:id="307" w:name="_Toc457586528"/>
      <w:r w:rsidRPr="006D2696">
        <w:t>Reports Configuration</w:t>
      </w:r>
      <w:bookmarkEnd w:id="306"/>
      <w:bookmarkEnd w:id="307"/>
    </w:p>
    <w:p w14:paraId="69011423" w14:textId="77777777" w:rsidR="006D2696" w:rsidRPr="006D2696" w:rsidRDefault="006D2696" w:rsidP="006D2696">
      <w:pPr>
        <w:divId w:val="1453354881"/>
        <w:rPr>
          <w:rFonts w:eastAsia="Times New Roman"/>
        </w:rPr>
      </w:pPr>
      <w:r w:rsidRPr="006D2696">
        <w:rPr>
          <w:rFonts w:eastAsia="Times New Roman"/>
        </w:rPr>
        <w:t>Purpose:  Authorize access to Reports.</w:t>
      </w:r>
    </w:p>
    <w:p w14:paraId="696E7BB9" w14:textId="77777777" w:rsidR="006D2696" w:rsidRPr="006D2696" w:rsidRDefault="006D2696" w:rsidP="0087017A">
      <w:pPr>
        <w:numPr>
          <w:ilvl w:val="0"/>
          <w:numId w:val="67"/>
        </w:numPr>
        <w:divId w:val="1453354881"/>
        <w:rPr>
          <w:rFonts w:eastAsia="Times New Roman"/>
        </w:rPr>
      </w:pPr>
      <w:r w:rsidRPr="006D2696">
        <w:rPr>
          <w:rFonts w:eastAsia="Times New Roman"/>
        </w:rPr>
        <w:t xml:space="preserve">In the </w:t>
      </w:r>
      <w:r w:rsidRPr="006D2696">
        <w:rPr>
          <w:rFonts w:eastAsia="Times New Roman"/>
          <w:b/>
          <w:i/>
        </w:rPr>
        <w:t>Admin</w:t>
      </w:r>
      <w:r w:rsidRPr="006D2696">
        <w:rPr>
          <w:rFonts w:eastAsia="Times New Roman"/>
        </w:rPr>
        <w:t xml:space="preserve"> explorer frame, open the </w:t>
      </w:r>
      <w:r w:rsidRPr="006D2696">
        <w:rPr>
          <w:rFonts w:eastAsia="Times New Roman"/>
          <w:b/>
          <w:i/>
        </w:rPr>
        <w:t>Reports</w:t>
      </w:r>
      <w:r w:rsidRPr="006D2696">
        <w:rPr>
          <w:rFonts w:eastAsia="Times New Roman"/>
        </w:rPr>
        <w:t xml:space="preserve"> folder and click </w:t>
      </w:r>
      <w:r w:rsidRPr="006D2696">
        <w:rPr>
          <w:rFonts w:eastAsia="Times New Roman"/>
          <w:b/>
          <w:bCs/>
        </w:rPr>
        <w:t>Reports Configuration</w:t>
      </w:r>
      <w:r w:rsidRPr="006D2696">
        <w:rPr>
          <w:rFonts w:eastAsia="Times New Roman"/>
        </w:rPr>
        <w:t>.</w:t>
      </w:r>
    </w:p>
    <w:p w14:paraId="4E8D4F75" w14:textId="77777777" w:rsidR="006D2696" w:rsidRPr="006D2696" w:rsidRDefault="006D2696" w:rsidP="006D2696">
      <w:pPr>
        <w:ind w:left="990"/>
        <w:divId w:val="1453354881"/>
        <w:rPr>
          <w:rFonts w:eastAsia="Times New Roman"/>
        </w:rPr>
      </w:pPr>
      <w:r w:rsidRPr="006D2696">
        <w:rPr>
          <w:rFonts w:eastAsia="Times New Roman"/>
          <w:b/>
        </w:rPr>
        <w:t>Note</w:t>
      </w:r>
      <w:r w:rsidRPr="006D2696">
        <w:rPr>
          <w:rFonts w:eastAsia="Times New Roman"/>
        </w:rPr>
        <w:t>:  The configuration screen you see may be different than this example.</w:t>
      </w:r>
    </w:p>
    <w:p w14:paraId="1E2E20E2" w14:textId="2365FC97" w:rsidR="006D2696" w:rsidRPr="006D2696" w:rsidRDefault="00A22A3C" w:rsidP="006D2696">
      <w:pPr>
        <w:divId w:val="1453354881"/>
        <w:rPr>
          <w:rFonts w:eastAsia="Times New Roman"/>
        </w:rPr>
      </w:pPr>
      <w:r>
        <w:rPr>
          <w:rFonts w:eastAsia="Times New Roman"/>
          <w:noProof/>
        </w:rPr>
        <w:drawing>
          <wp:inline distT="0" distB="0" distL="0" distR="0" wp14:anchorId="799719EE" wp14:editId="7D5B0175">
            <wp:extent cx="5943600" cy="1381760"/>
            <wp:effectExtent l="19050" t="19050" r="19050" b="279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246">
                      <a:extLst>
                        <a:ext uri="{28A0092B-C50C-407E-A947-70E740481C1C}">
                          <a14:useLocalDpi xmlns:a14="http://schemas.microsoft.com/office/drawing/2010/main" val="0"/>
                        </a:ext>
                      </a:extLst>
                    </a:blip>
                    <a:stretch>
                      <a:fillRect/>
                    </a:stretch>
                  </pic:blipFill>
                  <pic:spPr>
                    <a:xfrm>
                      <a:off x="0" y="0"/>
                      <a:ext cx="5943600" cy="1381760"/>
                    </a:xfrm>
                    <a:prstGeom prst="rect">
                      <a:avLst/>
                    </a:prstGeom>
                    <a:ln>
                      <a:solidFill>
                        <a:schemeClr val="tx1"/>
                      </a:solidFill>
                    </a:ln>
                  </pic:spPr>
                </pic:pic>
              </a:graphicData>
            </a:graphic>
          </wp:inline>
        </w:drawing>
      </w:r>
    </w:p>
    <w:p w14:paraId="6AB04EB9" w14:textId="61F83F96" w:rsidR="006D2696" w:rsidRPr="006D2696" w:rsidRDefault="006D2696" w:rsidP="006D2696">
      <w:pPr>
        <w:divId w:val="1453354881"/>
        <w:rPr>
          <w:rFonts w:eastAsia="Times New Roman"/>
        </w:rPr>
      </w:pPr>
      <w:r w:rsidRPr="006D2696">
        <w:rPr>
          <w:rFonts w:eastAsia="Times New Roman"/>
        </w:rPr>
        <w:t xml:space="preserve">The report </w:t>
      </w:r>
      <w:r w:rsidR="00CA1F3B">
        <w:rPr>
          <w:rFonts w:eastAsia="Times New Roman"/>
        </w:rPr>
        <w:t xml:space="preserve">name </w:t>
      </w:r>
      <w:r w:rsidRPr="006D2696">
        <w:rPr>
          <w:rFonts w:eastAsia="Times New Roman"/>
        </w:rPr>
        <w:t>will be highlighted.</w:t>
      </w:r>
    </w:p>
    <w:p w14:paraId="08C8FA22" w14:textId="77777777" w:rsidR="006D2696" w:rsidRPr="006D2696" w:rsidRDefault="006D2696" w:rsidP="0087017A">
      <w:pPr>
        <w:numPr>
          <w:ilvl w:val="0"/>
          <w:numId w:val="67"/>
        </w:numPr>
        <w:divId w:val="1453354881"/>
        <w:rPr>
          <w:rFonts w:eastAsia="Times New Roman"/>
        </w:rPr>
      </w:pPr>
      <w:r w:rsidRPr="006D2696">
        <w:rPr>
          <w:rFonts w:eastAsia="Times New Roman"/>
        </w:rPr>
        <w:t>Use the chevron buttons to move individual roles between the Not Authorized and Authorized lists.</w:t>
      </w:r>
    </w:p>
    <w:p w14:paraId="2130A58C" w14:textId="77777777" w:rsidR="006D2696" w:rsidRPr="006D2696" w:rsidRDefault="006D2696" w:rsidP="0087017A">
      <w:pPr>
        <w:numPr>
          <w:ilvl w:val="1"/>
          <w:numId w:val="57"/>
        </w:numPr>
        <w:divId w:val="1453354881"/>
        <w:rPr>
          <w:rFonts w:eastAsia="Times New Roman"/>
        </w:rPr>
      </w:pPr>
      <w:r w:rsidRPr="006D2696">
        <w:rPr>
          <w:rFonts w:eastAsia="Times New Roman"/>
        </w:rPr>
        <w:t xml:space="preserve">Click the  </w:t>
      </w:r>
      <w:r w:rsidRPr="006D2696">
        <w:rPr>
          <w:rFonts w:eastAsia="Times New Roman"/>
          <w:noProof/>
        </w:rPr>
        <w:drawing>
          <wp:inline distT="0" distB="0" distL="0" distR="0" wp14:anchorId="4B8607F8" wp14:editId="6FEC96CC">
            <wp:extent cx="182880" cy="192024"/>
            <wp:effectExtent l="0" t="0" r="762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232">
                      <a:extLst>
                        <a:ext uri="{28A0092B-C50C-407E-A947-70E740481C1C}">
                          <a14:useLocalDpi xmlns:a14="http://schemas.microsoft.com/office/drawing/2010/main" val="0"/>
                        </a:ext>
                      </a:extLst>
                    </a:blip>
                    <a:stretch>
                      <a:fillRect/>
                    </a:stretch>
                  </pic:blipFill>
                  <pic:spPr>
                    <a:xfrm>
                      <a:off x="0" y="0"/>
                      <a:ext cx="182880" cy="192024"/>
                    </a:xfrm>
                    <a:prstGeom prst="rect">
                      <a:avLst/>
                    </a:prstGeom>
                  </pic:spPr>
                </pic:pic>
              </a:graphicData>
            </a:graphic>
          </wp:inline>
        </w:drawing>
      </w:r>
      <w:r w:rsidRPr="006D2696">
        <w:rPr>
          <w:rFonts w:eastAsia="Times New Roman"/>
        </w:rPr>
        <w:t xml:space="preserve">  right chevrons button to move a role to the </w:t>
      </w:r>
      <w:r w:rsidRPr="006D2696">
        <w:rPr>
          <w:rFonts w:eastAsia="Times New Roman"/>
          <w:b/>
          <w:i/>
        </w:rPr>
        <w:t>Authorized</w:t>
      </w:r>
      <w:r w:rsidRPr="006D2696">
        <w:rPr>
          <w:rFonts w:eastAsia="Times New Roman"/>
        </w:rPr>
        <w:t xml:space="preserve"> list.</w:t>
      </w:r>
    </w:p>
    <w:p w14:paraId="624BB25D" w14:textId="77777777" w:rsidR="006D2696" w:rsidRPr="006D2696" w:rsidRDefault="006D2696" w:rsidP="0087017A">
      <w:pPr>
        <w:numPr>
          <w:ilvl w:val="1"/>
          <w:numId w:val="57"/>
        </w:numPr>
        <w:divId w:val="1453354881"/>
        <w:rPr>
          <w:rFonts w:eastAsia="Times New Roman"/>
        </w:rPr>
      </w:pPr>
      <w:r w:rsidRPr="006D2696">
        <w:rPr>
          <w:rFonts w:eastAsia="Times New Roman"/>
        </w:rPr>
        <w:t>Click the</w:t>
      </w:r>
      <w:r w:rsidRPr="006D2696">
        <w:rPr>
          <w:rFonts w:eastAsia="Times New Roman"/>
          <w:b/>
          <w:bCs/>
        </w:rPr>
        <w:t xml:space="preserve">  </w:t>
      </w:r>
      <w:r w:rsidRPr="006D2696">
        <w:rPr>
          <w:rFonts w:eastAsia="Times New Roman"/>
          <w:bCs/>
          <w:noProof/>
        </w:rPr>
        <w:drawing>
          <wp:inline distT="0" distB="0" distL="0" distR="0" wp14:anchorId="62620AEA" wp14:editId="6649A81E">
            <wp:extent cx="182880" cy="192024"/>
            <wp:effectExtent l="0" t="0" r="762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233">
                      <a:extLst>
                        <a:ext uri="{28A0092B-C50C-407E-A947-70E740481C1C}">
                          <a14:useLocalDpi xmlns:a14="http://schemas.microsoft.com/office/drawing/2010/main" val="0"/>
                        </a:ext>
                      </a:extLst>
                    </a:blip>
                    <a:stretch>
                      <a:fillRect/>
                    </a:stretch>
                  </pic:blipFill>
                  <pic:spPr>
                    <a:xfrm>
                      <a:off x="0" y="0"/>
                      <a:ext cx="182880" cy="192024"/>
                    </a:xfrm>
                    <a:prstGeom prst="rect">
                      <a:avLst/>
                    </a:prstGeom>
                  </pic:spPr>
                </pic:pic>
              </a:graphicData>
            </a:graphic>
          </wp:inline>
        </w:drawing>
      </w:r>
      <w:r w:rsidRPr="006D2696">
        <w:rPr>
          <w:rFonts w:eastAsia="Times New Roman"/>
          <w:bCs/>
        </w:rPr>
        <w:t xml:space="preserve">  left chevrons</w:t>
      </w:r>
      <w:r w:rsidRPr="006D2696">
        <w:rPr>
          <w:rFonts w:eastAsia="Times New Roman"/>
        </w:rPr>
        <w:t xml:space="preserve"> to move a role to the </w:t>
      </w:r>
      <w:r w:rsidRPr="006D2696">
        <w:rPr>
          <w:rFonts w:eastAsia="Times New Roman"/>
          <w:b/>
          <w:i/>
        </w:rPr>
        <w:t>Not Authorized</w:t>
      </w:r>
      <w:r w:rsidRPr="006D2696">
        <w:rPr>
          <w:rFonts w:eastAsia="Times New Roman"/>
        </w:rPr>
        <w:t xml:space="preserve"> list.</w:t>
      </w:r>
    </w:p>
    <w:p w14:paraId="0D069712" w14:textId="77777777" w:rsidR="006D2696" w:rsidRPr="006D2696" w:rsidRDefault="006D2696" w:rsidP="00DA1089">
      <w:pPr>
        <w:pStyle w:val="Heading2"/>
        <w:divId w:val="1453354881"/>
      </w:pPr>
      <w:bookmarkStart w:id="308" w:name="_Toc457221340"/>
      <w:bookmarkStart w:id="309" w:name="_Toc457586529"/>
      <w:r w:rsidRPr="006D2696">
        <w:t>Workflow Configuration</w:t>
      </w:r>
      <w:bookmarkEnd w:id="308"/>
      <w:bookmarkEnd w:id="309"/>
    </w:p>
    <w:p w14:paraId="50DE35A0" w14:textId="7BBC2E6D" w:rsidR="006D2696" w:rsidRPr="006D2696" w:rsidRDefault="006D2696" w:rsidP="006D2696">
      <w:pPr>
        <w:divId w:val="1453354881"/>
      </w:pPr>
      <w:r w:rsidRPr="006D2696">
        <w:t xml:space="preserve">Purpose:  Use to manage Queue process workflows. The page shows a list of </w:t>
      </w:r>
      <w:r w:rsidR="00CA1F3B">
        <w:t>existing workflows.</w:t>
      </w:r>
    </w:p>
    <w:p w14:paraId="77BC1BC8" w14:textId="77777777" w:rsidR="006D2696" w:rsidRPr="006D2696" w:rsidRDefault="006D2696" w:rsidP="0087017A">
      <w:pPr>
        <w:numPr>
          <w:ilvl w:val="0"/>
          <w:numId w:val="64"/>
        </w:numPr>
        <w:spacing w:after="240"/>
        <w:divId w:val="1453354881"/>
      </w:pPr>
      <w:r w:rsidRPr="006D2696">
        <w:t xml:space="preserve">In the </w:t>
      </w:r>
      <w:r w:rsidRPr="006D2696">
        <w:rPr>
          <w:b/>
          <w:i/>
        </w:rPr>
        <w:t>Admin</w:t>
      </w:r>
      <w:r w:rsidRPr="006D2696">
        <w:t xml:space="preserve"> explorer frame, click </w:t>
      </w:r>
      <w:r w:rsidRPr="006D2696">
        <w:rPr>
          <w:b/>
          <w:bCs/>
        </w:rPr>
        <w:t>Workflow Configuration</w:t>
      </w:r>
      <w:r w:rsidRPr="006D2696">
        <w:t>.</w:t>
      </w:r>
    </w:p>
    <w:p w14:paraId="0682ADA3" w14:textId="2FE60841" w:rsidR="006D2696" w:rsidRPr="006D2696" w:rsidRDefault="006D2696" w:rsidP="006D2696">
      <w:pPr>
        <w:spacing w:after="240"/>
        <w:ind w:left="720"/>
        <w:divId w:val="1453354881"/>
      </w:pPr>
      <w:r w:rsidRPr="006D2696">
        <w:rPr>
          <w:b/>
        </w:rPr>
        <w:t>Note</w:t>
      </w:r>
      <w:r w:rsidRPr="006D2696">
        <w:t xml:space="preserve">:  Not all of the workflows in the example may be relevant to </w:t>
      </w:r>
      <w:r w:rsidR="00CA1F3B">
        <w:t xml:space="preserve">the current </w:t>
      </w:r>
      <w:r w:rsidR="001A597C">
        <w:t>HDS</w:t>
      </w:r>
      <w:r w:rsidR="00CA1F3B">
        <w:t xml:space="preserve"> environment</w:t>
      </w:r>
      <w:r w:rsidRPr="006D2696">
        <w:t>.</w:t>
      </w:r>
    </w:p>
    <w:p w14:paraId="5E4C01EE" w14:textId="77777777" w:rsidR="006D2696" w:rsidRPr="006D2696" w:rsidRDefault="006D2696" w:rsidP="006D2696">
      <w:pPr>
        <w:spacing w:after="360"/>
        <w:divId w:val="1453354881"/>
        <w:rPr>
          <w:rFonts w:cs="Arial"/>
          <w:color w:val="000000"/>
          <w:sz w:val="22"/>
          <w:szCs w:val="22"/>
        </w:rPr>
      </w:pPr>
      <w:r w:rsidRPr="006D2696">
        <w:rPr>
          <w:noProof/>
        </w:rPr>
        <w:drawing>
          <wp:inline distT="0" distB="0" distL="0" distR="0" wp14:anchorId="32C3836E" wp14:editId="1195E875">
            <wp:extent cx="5745978" cy="1630821"/>
            <wp:effectExtent l="0" t="0" r="7620" b="762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247">
                      <a:extLst>
                        <a:ext uri="{28A0092B-C50C-407E-A947-70E740481C1C}">
                          <a14:useLocalDpi xmlns:a14="http://schemas.microsoft.com/office/drawing/2010/main" val="0"/>
                        </a:ext>
                      </a:extLst>
                    </a:blip>
                    <a:stretch>
                      <a:fillRect/>
                    </a:stretch>
                  </pic:blipFill>
                  <pic:spPr>
                    <a:xfrm>
                      <a:off x="0" y="0"/>
                      <a:ext cx="5745978" cy="1630821"/>
                    </a:xfrm>
                    <a:prstGeom prst="rect">
                      <a:avLst/>
                    </a:prstGeom>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0"/>
        <w:gridCol w:w="7920"/>
      </w:tblGrid>
      <w:tr w:rsidR="006D2696" w:rsidRPr="006D2696" w14:paraId="0C68DA5D" w14:textId="77777777" w:rsidTr="006D2696">
        <w:trPr>
          <w:divId w:val="1453354881"/>
          <w:cantSplit/>
          <w:tblCellSpacing w:w="15" w:type="dxa"/>
        </w:trPr>
        <w:tc>
          <w:tcPr>
            <w:tcW w:w="1395" w:type="dxa"/>
            <w:tcBorders>
              <w:right w:val="single" w:sz="12" w:space="0" w:color="595959" w:themeColor="text1" w:themeTint="A6"/>
            </w:tcBorders>
          </w:tcPr>
          <w:p w14:paraId="24F2FEC0" w14:textId="77777777" w:rsidR="006D2696" w:rsidRPr="006D2696" w:rsidRDefault="006D2696" w:rsidP="006D2696">
            <w:pPr>
              <w:keepNext/>
              <w:spacing w:before="100" w:beforeAutospacing="1" w:after="0"/>
              <w:rPr>
                <w:rFonts w:cs="Arial"/>
                <w:b/>
                <w:bCs/>
                <w:color w:val="000000"/>
                <w:sz w:val="22"/>
                <w:szCs w:val="22"/>
              </w:rPr>
            </w:pPr>
            <w:r w:rsidRPr="006D2696">
              <w:rPr>
                <w:rFonts w:cs="Arial"/>
                <w:bCs/>
                <w:i/>
                <w:color w:val="000000"/>
                <w:sz w:val="22"/>
                <w:szCs w:val="22"/>
              </w:rPr>
              <w:t xml:space="preserve">Workflow status </w:t>
            </w:r>
          </w:p>
        </w:tc>
        <w:tc>
          <w:tcPr>
            <w:tcW w:w="7875" w:type="dxa"/>
          </w:tcPr>
          <w:p w14:paraId="1923C5D2" w14:textId="77777777" w:rsidR="006D2696" w:rsidRPr="006D2696" w:rsidRDefault="006D2696" w:rsidP="006D2696">
            <w:pPr>
              <w:spacing w:after="0"/>
              <w:ind w:left="202"/>
              <w:rPr>
                <w:rFonts w:cs="Arial"/>
                <w:color w:val="000000"/>
              </w:rPr>
            </w:pPr>
          </w:p>
        </w:tc>
      </w:tr>
      <w:tr w:rsidR="006D2696" w:rsidRPr="006D2696" w14:paraId="43FDCB85" w14:textId="77777777" w:rsidTr="006D2696">
        <w:trPr>
          <w:divId w:val="1453354881"/>
          <w:cantSplit/>
          <w:tblCellSpacing w:w="15" w:type="dxa"/>
        </w:trPr>
        <w:tc>
          <w:tcPr>
            <w:tcW w:w="1395" w:type="dxa"/>
            <w:tcBorders>
              <w:right w:val="single" w:sz="12" w:space="0" w:color="595959" w:themeColor="text1" w:themeTint="A6"/>
            </w:tcBorders>
            <w:hideMark/>
          </w:tcPr>
          <w:p w14:paraId="2D8DE9CB" w14:textId="77777777" w:rsidR="006D2696" w:rsidRPr="006D2696" w:rsidRDefault="006D2696" w:rsidP="006D2696">
            <w:pPr>
              <w:keepNext/>
              <w:spacing w:before="100" w:beforeAutospacing="1" w:after="240"/>
              <w:rPr>
                <w:rFonts w:cs="Arial"/>
                <w:b/>
                <w:bCs/>
                <w:color w:val="000000"/>
                <w:sz w:val="22"/>
                <w:szCs w:val="22"/>
              </w:rPr>
            </w:pPr>
            <w:r w:rsidRPr="006D2696">
              <w:rPr>
                <w:rFonts w:cs="Arial"/>
                <w:b/>
                <w:bCs/>
                <w:color w:val="000000"/>
                <w:sz w:val="22"/>
                <w:szCs w:val="22"/>
              </w:rPr>
              <w:t>Business Process</w:t>
            </w:r>
          </w:p>
        </w:tc>
        <w:tc>
          <w:tcPr>
            <w:tcW w:w="7875" w:type="dxa"/>
            <w:hideMark/>
          </w:tcPr>
          <w:p w14:paraId="384ED994" w14:textId="77777777" w:rsidR="006D2696" w:rsidRPr="006D2696" w:rsidRDefault="006D2696" w:rsidP="006D2696">
            <w:pPr>
              <w:keepNext/>
              <w:spacing w:before="100" w:beforeAutospacing="1" w:after="100" w:afterAutospacing="1"/>
              <w:ind w:left="199"/>
              <w:rPr>
                <w:rFonts w:cs="Arial"/>
                <w:color w:val="000000"/>
              </w:rPr>
            </w:pPr>
            <w:r w:rsidRPr="006D2696">
              <w:rPr>
                <w:rFonts w:cs="Arial"/>
                <w:color w:val="000000"/>
              </w:rPr>
              <w:t xml:space="preserve">Name of the workflow </w:t>
            </w:r>
          </w:p>
        </w:tc>
      </w:tr>
      <w:tr w:rsidR="006D2696" w:rsidRPr="006D2696" w14:paraId="26453479" w14:textId="77777777" w:rsidTr="006D2696">
        <w:trPr>
          <w:divId w:val="1453354881"/>
          <w:cantSplit/>
          <w:tblCellSpacing w:w="15" w:type="dxa"/>
        </w:trPr>
        <w:tc>
          <w:tcPr>
            <w:tcW w:w="1395" w:type="dxa"/>
            <w:tcBorders>
              <w:right w:val="single" w:sz="12" w:space="0" w:color="595959" w:themeColor="text1" w:themeTint="A6"/>
            </w:tcBorders>
          </w:tcPr>
          <w:p w14:paraId="7A759577" w14:textId="77777777" w:rsidR="006D2696" w:rsidRPr="006D2696" w:rsidRDefault="006D2696" w:rsidP="006D2696">
            <w:pPr>
              <w:keepNext/>
              <w:spacing w:before="100" w:beforeAutospacing="1" w:after="240"/>
              <w:rPr>
                <w:rFonts w:cs="Arial"/>
                <w:b/>
                <w:bCs/>
                <w:color w:val="000000"/>
                <w:sz w:val="22"/>
                <w:szCs w:val="22"/>
              </w:rPr>
            </w:pPr>
            <w:r w:rsidRPr="006D2696">
              <w:rPr>
                <w:rFonts w:cs="Arial"/>
                <w:b/>
                <w:bCs/>
                <w:color w:val="000000"/>
                <w:sz w:val="22"/>
                <w:szCs w:val="22"/>
              </w:rPr>
              <w:t>Description</w:t>
            </w:r>
          </w:p>
        </w:tc>
        <w:tc>
          <w:tcPr>
            <w:tcW w:w="7875" w:type="dxa"/>
          </w:tcPr>
          <w:p w14:paraId="0BF3E281" w14:textId="77777777" w:rsidR="006D2696" w:rsidRPr="006D2696" w:rsidRDefault="006D2696" w:rsidP="006D2696">
            <w:pPr>
              <w:keepNext/>
              <w:spacing w:before="100" w:beforeAutospacing="1" w:after="240"/>
              <w:ind w:left="199"/>
              <w:rPr>
                <w:rFonts w:cs="Arial"/>
                <w:color w:val="000000"/>
              </w:rPr>
            </w:pPr>
            <w:r w:rsidRPr="006D2696">
              <w:rPr>
                <w:rFonts w:cs="Arial"/>
                <w:color w:val="000000"/>
              </w:rPr>
              <w:t>If included, describes the workflow.</w:t>
            </w:r>
          </w:p>
        </w:tc>
      </w:tr>
      <w:tr w:rsidR="006D2696" w:rsidRPr="006D2696" w14:paraId="1833B05F" w14:textId="77777777" w:rsidTr="006D2696">
        <w:trPr>
          <w:divId w:val="1453354881"/>
          <w:cantSplit/>
          <w:tblCellSpacing w:w="15" w:type="dxa"/>
        </w:trPr>
        <w:tc>
          <w:tcPr>
            <w:tcW w:w="1395" w:type="dxa"/>
            <w:tcBorders>
              <w:right w:val="single" w:sz="12" w:space="0" w:color="595959" w:themeColor="text1" w:themeTint="A6"/>
            </w:tcBorders>
          </w:tcPr>
          <w:p w14:paraId="47FAD5FB" w14:textId="77777777" w:rsidR="006D2696" w:rsidRPr="006D2696" w:rsidRDefault="006D2696" w:rsidP="006D2696">
            <w:pPr>
              <w:keepNext/>
              <w:spacing w:before="100" w:beforeAutospacing="1" w:after="240"/>
              <w:rPr>
                <w:rFonts w:cs="Arial"/>
                <w:b/>
                <w:bCs/>
                <w:color w:val="000000"/>
                <w:sz w:val="22"/>
                <w:szCs w:val="22"/>
              </w:rPr>
            </w:pPr>
            <w:r w:rsidRPr="006D2696">
              <w:rPr>
                <w:rFonts w:cs="Arial"/>
                <w:b/>
                <w:bCs/>
                <w:color w:val="000000"/>
                <w:sz w:val="22"/>
                <w:szCs w:val="22"/>
              </w:rPr>
              <w:t>Modified</w:t>
            </w:r>
          </w:p>
        </w:tc>
        <w:tc>
          <w:tcPr>
            <w:tcW w:w="7875" w:type="dxa"/>
          </w:tcPr>
          <w:p w14:paraId="7CEFD7B8" w14:textId="77777777" w:rsidR="006D2696" w:rsidRPr="006D2696" w:rsidDel="00E16FEB" w:rsidRDefault="006D2696" w:rsidP="006D2696">
            <w:pPr>
              <w:keepNext/>
              <w:spacing w:before="100" w:beforeAutospacing="1" w:after="240"/>
              <w:ind w:left="199"/>
              <w:rPr>
                <w:rFonts w:cs="Arial"/>
                <w:color w:val="000000"/>
              </w:rPr>
            </w:pPr>
            <w:r w:rsidRPr="006D2696">
              <w:rPr>
                <w:rFonts w:cs="Arial"/>
                <w:color w:val="000000"/>
              </w:rPr>
              <w:t>The date of the most current version.</w:t>
            </w:r>
          </w:p>
        </w:tc>
      </w:tr>
      <w:tr w:rsidR="006D2696" w:rsidRPr="006D2696" w14:paraId="62D38EE5" w14:textId="77777777" w:rsidTr="006D2696">
        <w:trPr>
          <w:divId w:val="1453354881"/>
          <w:cantSplit/>
          <w:tblCellSpacing w:w="15" w:type="dxa"/>
        </w:trPr>
        <w:tc>
          <w:tcPr>
            <w:tcW w:w="1395" w:type="dxa"/>
            <w:tcBorders>
              <w:right w:val="single" w:sz="12" w:space="0" w:color="595959" w:themeColor="text1" w:themeTint="A6"/>
            </w:tcBorders>
            <w:hideMark/>
          </w:tcPr>
          <w:p w14:paraId="1201F02D" w14:textId="77777777" w:rsidR="006D2696" w:rsidRPr="006D2696" w:rsidRDefault="006D2696" w:rsidP="006D2696">
            <w:pPr>
              <w:keepNext/>
              <w:spacing w:before="100" w:beforeAutospacing="1" w:after="100" w:afterAutospacing="1"/>
              <w:rPr>
                <w:rFonts w:cs="Arial"/>
                <w:b/>
                <w:bCs/>
                <w:color w:val="000000"/>
                <w:sz w:val="22"/>
                <w:szCs w:val="22"/>
              </w:rPr>
            </w:pPr>
            <w:r w:rsidRPr="006D2696">
              <w:rPr>
                <w:rFonts w:cs="Arial"/>
                <w:b/>
                <w:bCs/>
                <w:color w:val="000000"/>
                <w:sz w:val="22"/>
                <w:szCs w:val="22"/>
              </w:rPr>
              <w:t>Active</w:t>
            </w:r>
          </w:p>
        </w:tc>
        <w:tc>
          <w:tcPr>
            <w:tcW w:w="7875" w:type="dxa"/>
            <w:vAlign w:val="center"/>
            <w:hideMark/>
          </w:tcPr>
          <w:p w14:paraId="6F67A2A5" w14:textId="77777777" w:rsidR="006D2696" w:rsidRPr="006D2696" w:rsidRDefault="006D2696" w:rsidP="006D2696">
            <w:pPr>
              <w:keepNext/>
              <w:spacing w:before="100" w:beforeAutospacing="1"/>
              <w:ind w:left="202"/>
              <w:rPr>
                <w:rFonts w:eastAsia="Times New Roman" w:cs="Arial"/>
                <w:color w:val="000000"/>
              </w:rPr>
            </w:pPr>
            <w:r w:rsidRPr="006D2696">
              <w:rPr>
                <w:rFonts w:eastAsia="Times New Roman" w:cs="Arial"/>
                <w:b/>
                <w:bCs/>
                <w:color w:val="000000"/>
              </w:rPr>
              <w:t>Download</w:t>
            </w:r>
            <w:r w:rsidRPr="006D2696">
              <w:rPr>
                <w:rFonts w:eastAsia="Times New Roman" w:cs="Arial"/>
                <w:color w:val="000000"/>
              </w:rPr>
              <w:t xml:space="preserve"> a new workflow file for review.</w:t>
            </w:r>
          </w:p>
          <w:p w14:paraId="75D78BE6" w14:textId="77777777" w:rsidR="006D2696" w:rsidRPr="006D2696" w:rsidRDefault="006D2696" w:rsidP="006D2696">
            <w:pPr>
              <w:keepNext/>
              <w:ind w:left="202"/>
              <w:rPr>
                <w:rFonts w:eastAsia="Times New Roman" w:cs="Arial"/>
                <w:color w:val="000000"/>
              </w:rPr>
            </w:pPr>
            <w:r w:rsidRPr="006D2696">
              <w:rPr>
                <w:rFonts w:eastAsia="Times New Roman" w:cs="Arial"/>
                <w:b/>
                <w:bCs/>
                <w:color w:val="000000"/>
              </w:rPr>
              <w:t>Replace File</w:t>
            </w:r>
            <w:r w:rsidRPr="006D2696">
              <w:rPr>
                <w:rFonts w:eastAsia="Times New Roman" w:cs="Arial"/>
                <w:color w:val="000000"/>
              </w:rPr>
              <w:t xml:space="preserve"> and create a new version.</w:t>
            </w:r>
          </w:p>
          <w:p w14:paraId="691EEF69" w14:textId="77777777" w:rsidR="006D2696" w:rsidRPr="006D2696" w:rsidRDefault="006D2696" w:rsidP="006D2696">
            <w:pPr>
              <w:keepNext/>
              <w:spacing w:after="240"/>
              <w:ind w:left="202"/>
              <w:rPr>
                <w:rFonts w:eastAsia="Times New Roman" w:cs="Arial"/>
                <w:color w:val="000000"/>
              </w:rPr>
            </w:pPr>
            <w:r w:rsidRPr="006D2696">
              <w:rPr>
                <w:rFonts w:eastAsia="Times New Roman" w:cs="Arial"/>
                <w:b/>
                <w:bCs/>
                <w:color w:val="000000"/>
              </w:rPr>
              <w:t>Version History</w:t>
            </w:r>
            <w:r w:rsidRPr="006D2696">
              <w:rPr>
                <w:rFonts w:eastAsia="Times New Roman" w:cs="Arial"/>
                <w:color w:val="000000"/>
              </w:rPr>
              <w:t xml:space="preserve"> of the workflow, provides the option to reinstate a previous version.</w:t>
            </w:r>
          </w:p>
        </w:tc>
      </w:tr>
      <w:tr w:rsidR="006D2696" w:rsidRPr="006D2696" w14:paraId="4ADDAF1F" w14:textId="77777777" w:rsidTr="006D2696">
        <w:trPr>
          <w:divId w:val="1453354881"/>
          <w:cantSplit/>
          <w:trHeight w:val="645"/>
          <w:tblCellSpacing w:w="15" w:type="dxa"/>
        </w:trPr>
        <w:tc>
          <w:tcPr>
            <w:tcW w:w="1395" w:type="dxa"/>
            <w:tcBorders>
              <w:right w:val="single" w:sz="12" w:space="0" w:color="595959" w:themeColor="text1" w:themeTint="A6"/>
            </w:tcBorders>
            <w:hideMark/>
          </w:tcPr>
          <w:p w14:paraId="691DDBC7" w14:textId="77777777" w:rsidR="006D2696" w:rsidRPr="006D2696" w:rsidRDefault="006D2696" w:rsidP="006D2696">
            <w:pPr>
              <w:keepNext/>
              <w:spacing w:before="100" w:beforeAutospacing="1" w:after="240"/>
              <w:rPr>
                <w:rFonts w:cs="Arial"/>
                <w:b/>
                <w:bCs/>
                <w:color w:val="000000"/>
                <w:sz w:val="22"/>
                <w:szCs w:val="22"/>
              </w:rPr>
            </w:pPr>
            <w:r w:rsidRPr="006D2696">
              <w:rPr>
                <w:rFonts w:cs="Arial"/>
                <w:b/>
                <w:bCs/>
                <w:color w:val="000000"/>
                <w:sz w:val="22"/>
                <w:szCs w:val="22"/>
              </w:rPr>
              <w:t>Create New Model</w:t>
            </w:r>
          </w:p>
        </w:tc>
        <w:tc>
          <w:tcPr>
            <w:tcW w:w="7875" w:type="dxa"/>
            <w:hideMark/>
          </w:tcPr>
          <w:p w14:paraId="39855369" w14:textId="77777777" w:rsidR="006D2696" w:rsidRPr="006D2696" w:rsidRDefault="006D2696" w:rsidP="006D2696">
            <w:pPr>
              <w:keepNext/>
              <w:spacing w:before="100" w:beforeAutospacing="1" w:after="100" w:afterAutospacing="1"/>
              <w:ind w:left="199"/>
              <w:rPr>
                <w:rFonts w:cs="Arial"/>
                <w:color w:val="000000"/>
              </w:rPr>
            </w:pPr>
            <w:r w:rsidRPr="006D2696">
              <w:rPr>
                <w:rFonts w:cs="Arial"/>
                <w:color w:val="000000"/>
              </w:rPr>
              <w:t>N/A</w:t>
            </w:r>
          </w:p>
        </w:tc>
      </w:tr>
      <w:tr w:rsidR="006D2696" w:rsidRPr="006D2696" w14:paraId="39B4D703" w14:textId="77777777" w:rsidTr="006D2696">
        <w:trPr>
          <w:divId w:val="1453354881"/>
          <w:cantSplit/>
          <w:tblCellSpacing w:w="15" w:type="dxa"/>
        </w:trPr>
        <w:tc>
          <w:tcPr>
            <w:tcW w:w="1395" w:type="dxa"/>
            <w:tcBorders>
              <w:right w:val="single" w:sz="12" w:space="0" w:color="595959" w:themeColor="text1" w:themeTint="A6"/>
            </w:tcBorders>
            <w:hideMark/>
          </w:tcPr>
          <w:p w14:paraId="35941925" w14:textId="77777777" w:rsidR="006D2696" w:rsidRPr="006D2696" w:rsidRDefault="006D2696" w:rsidP="006D2696">
            <w:pPr>
              <w:spacing w:before="100" w:beforeAutospacing="1" w:after="100" w:afterAutospacing="1"/>
              <w:rPr>
                <w:rFonts w:cs="Arial"/>
                <w:b/>
                <w:bCs/>
                <w:color w:val="000000"/>
                <w:sz w:val="22"/>
                <w:szCs w:val="22"/>
              </w:rPr>
            </w:pPr>
            <w:r w:rsidRPr="006D2696">
              <w:rPr>
                <w:rFonts w:cs="Arial"/>
                <w:b/>
                <w:bCs/>
                <w:color w:val="000000"/>
                <w:sz w:val="22"/>
                <w:szCs w:val="22"/>
              </w:rPr>
              <w:t>Upload New BPMN</w:t>
            </w:r>
          </w:p>
        </w:tc>
        <w:tc>
          <w:tcPr>
            <w:tcW w:w="7875" w:type="dxa"/>
            <w:hideMark/>
          </w:tcPr>
          <w:p w14:paraId="0D9574F7" w14:textId="77777777" w:rsidR="006D2696" w:rsidRPr="006D2696" w:rsidRDefault="006D2696" w:rsidP="006D2696">
            <w:pPr>
              <w:spacing w:before="100" w:beforeAutospacing="1" w:after="240"/>
              <w:ind w:left="202"/>
              <w:rPr>
                <w:rFonts w:cs="Arial"/>
                <w:color w:val="000000"/>
              </w:rPr>
            </w:pPr>
            <w:r w:rsidRPr="006D2696">
              <w:rPr>
                <w:rFonts w:cs="Arial"/>
                <w:color w:val="000000"/>
              </w:rPr>
              <w:t>Add a new Business Process Model and Notation (new workflow).</w:t>
            </w:r>
          </w:p>
        </w:tc>
      </w:tr>
    </w:tbl>
    <w:p w14:paraId="69A9592A" w14:textId="24E80AF8" w:rsidR="006D2696" w:rsidRPr="006D2696" w:rsidRDefault="006D2696" w:rsidP="00DA1089">
      <w:pPr>
        <w:pStyle w:val="Heading2"/>
        <w:divId w:val="1453354881"/>
      </w:pPr>
      <w:bookmarkStart w:id="310" w:name="_Toc457221341"/>
      <w:bookmarkStart w:id="311" w:name="_Toc457586530"/>
      <w:r w:rsidRPr="006D2696">
        <w:t>Application</w:t>
      </w:r>
      <w:bookmarkEnd w:id="310"/>
      <w:bookmarkEnd w:id="311"/>
      <w:r w:rsidRPr="006D2696">
        <w:t xml:space="preserve"> </w:t>
      </w:r>
      <w:r w:rsidR="001054CE">
        <w:t>Configurations</w:t>
      </w:r>
    </w:p>
    <w:p w14:paraId="20CEA09D" w14:textId="77777777" w:rsidR="006D2696" w:rsidRPr="006D2696" w:rsidRDefault="006D2696" w:rsidP="00DA1089">
      <w:pPr>
        <w:pStyle w:val="Heading3"/>
        <w:divId w:val="1453354881"/>
      </w:pPr>
      <w:bookmarkStart w:id="312" w:name="_Toc457221342"/>
      <w:bookmarkStart w:id="313" w:name="_Toc457586531"/>
      <w:r w:rsidRPr="006D2696">
        <w:t>Label Configuration</w:t>
      </w:r>
      <w:bookmarkEnd w:id="312"/>
      <w:bookmarkEnd w:id="313"/>
    </w:p>
    <w:p w14:paraId="31F46048" w14:textId="77777777" w:rsidR="006D2696" w:rsidRPr="006D2696" w:rsidRDefault="006D2696" w:rsidP="006D2696">
      <w:pPr>
        <w:divId w:val="1453354881"/>
      </w:pPr>
      <w:r w:rsidRPr="006D2696">
        <w:t>Purpose:  Use Label Configuration to customize the user interface.</w:t>
      </w:r>
    </w:p>
    <w:p w14:paraId="071E7B4F" w14:textId="77777777" w:rsidR="006D2696" w:rsidRPr="006D2696" w:rsidRDefault="006D2696" w:rsidP="0087017A">
      <w:pPr>
        <w:numPr>
          <w:ilvl w:val="0"/>
          <w:numId w:val="65"/>
        </w:numPr>
        <w:divId w:val="1453354881"/>
      </w:pPr>
      <w:r w:rsidRPr="006D2696">
        <w:t xml:space="preserve">In the </w:t>
      </w:r>
      <w:r w:rsidRPr="006D2696">
        <w:rPr>
          <w:b/>
          <w:i/>
        </w:rPr>
        <w:t>Admin</w:t>
      </w:r>
      <w:r w:rsidRPr="006D2696">
        <w:t xml:space="preserve"> explorer frame, open the </w:t>
      </w:r>
      <w:r w:rsidRPr="006D2696">
        <w:rPr>
          <w:b/>
          <w:i/>
        </w:rPr>
        <w:t>Application</w:t>
      </w:r>
      <w:r w:rsidRPr="006D2696">
        <w:t xml:space="preserve"> folder and click </w:t>
      </w:r>
      <w:r w:rsidRPr="006D2696">
        <w:rPr>
          <w:b/>
          <w:bCs/>
        </w:rPr>
        <w:t>Label Configuration</w:t>
      </w:r>
      <w:r w:rsidRPr="006D2696">
        <w:t>.</w:t>
      </w:r>
    </w:p>
    <w:p w14:paraId="376D2E50" w14:textId="77777777" w:rsidR="006D2696" w:rsidRPr="006D2696" w:rsidRDefault="006D2696" w:rsidP="006D2696">
      <w:pPr>
        <w:spacing w:after="360"/>
        <w:divId w:val="1453354881"/>
      </w:pPr>
      <w:r w:rsidRPr="006D2696">
        <w:rPr>
          <w:noProof/>
        </w:rPr>
        <w:drawing>
          <wp:inline distT="0" distB="0" distL="0" distR="0" wp14:anchorId="3F038DA5" wp14:editId="065DD52D">
            <wp:extent cx="5524979" cy="4488569"/>
            <wp:effectExtent l="0" t="0" r="0" b="762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248">
                      <a:extLst>
                        <a:ext uri="{28A0092B-C50C-407E-A947-70E740481C1C}">
                          <a14:useLocalDpi xmlns:a14="http://schemas.microsoft.com/office/drawing/2010/main" val="0"/>
                        </a:ext>
                      </a:extLst>
                    </a:blip>
                    <a:stretch>
                      <a:fillRect/>
                    </a:stretch>
                  </pic:blipFill>
                  <pic:spPr>
                    <a:xfrm>
                      <a:off x="0" y="0"/>
                      <a:ext cx="5524979" cy="4488569"/>
                    </a:xfrm>
                    <a:prstGeom prst="rect">
                      <a:avLst/>
                    </a:prstGeom>
                  </pic:spPr>
                </pic:pic>
              </a:graphicData>
            </a:graphic>
          </wp:inline>
        </w:drawing>
      </w:r>
    </w:p>
    <w:p w14:paraId="729677C5" w14:textId="3030C5A1" w:rsidR="006D2696" w:rsidRPr="006D2696" w:rsidRDefault="006D2696" w:rsidP="006D2696">
      <w:pPr>
        <w:divId w:val="1453354881"/>
      </w:pPr>
      <w:r w:rsidRPr="006D2696">
        <w:t>Each module (</w:t>
      </w:r>
      <w:r w:rsidR="003568FE">
        <w:t>HDS</w:t>
      </w:r>
      <w:r w:rsidR="00DA5B31" w:rsidRPr="00DA5B31" w:rsidDel="00DA5B31">
        <w:t xml:space="preserve"> </w:t>
      </w:r>
      <w:r w:rsidRPr="006D2696">
        <w:t>modules and integrated application modules) has a list of pre-defined labels.  Labels are associated to fields, messages, buttons, table titles, table columns, form names, and more.</w:t>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800"/>
        <w:gridCol w:w="7560"/>
      </w:tblGrid>
      <w:tr w:rsidR="006D2696" w:rsidRPr="006D2696" w14:paraId="2B210A3C" w14:textId="77777777" w:rsidTr="006D2696">
        <w:trPr>
          <w:divId w:val="1453354881"/>
          <w:cantSplit/>
          <w:tblCellSpacing w:w="15" w:type="dxa"/>
        </w:trPr>
        <w:tc>
          <w:tcPr>
            <w:tcW w:w="1755" w:type="dxa"/>
            <w:tcBorders>
              <w:right w:val="single" w:sz="12" w:space="0" w:color="767171" w:themeColor="background2" w:themeShade="80"/>
            </w:tcBorders>
            <w:hideMark/>
          </w:tcPr>
          <w:p w14:paraId="117DB010" w14:textId="77777777" w:rsidR="006D2696" w:rsidRPr="006D2696" w:rsidRDefault="006D2696" w:rsidP="006D2696">
            <w:pPr>
              <w:keepNext/>
              <w:rPr>
                <w:b/>
                <w:bCs/>
                <w:sz w:val="22"/>
                <w:szCs w:val="22"/>
              </w:rPr>
            </w:pPr>
            <w:r w:rsidRPr="006D2696">
              <w:rPr>
                <w:b/>
                <w:bCs/>
                <w:sz w:val="22"/>
                <w:szCs w:val="22"/>
              </w:rPr>
              <w:t>Module list box</w:t>
            </w:r>
          </w:p>
        </w:tc>
        <w:tc>
          <w:tcPr>
            <w:tcW w:w="7515" w:type="dxa"/>
            <w:vAlign w:val="center"/>
            <w:hideMark/>
          </w:tcPr>
          <w:p w14:paraId="1DD81415" w14:textId="77777777" w:rsidR="006D2696" w:rsidRPr="006D2696" w:rsidRDefault="006D2696" w:rsidP="006D2696">
            <w:pPr>
              <w:keepNext/>
            </w:pPr>
            <w:r w:rsidRPr="006D2696">
              <w:t xml:space="preserve">Click in the top-left field (default is </w:t>
            </w:r>
            <w:r w:rsidRPr="006D2696">
              <w:rPr>
                <w:b/>
                <w:i/>
              </w:rPr>
              <w:t>admin</w:t>
            </w:r>
            <w:r w:rsidRPr="006D2696">
              <w:t>) to view the list of modules.</w:t>
            </w:r>
          </w:p>
          <w:p w14:paraId="05871AF0" w14:textId="7D9F7107" w:rsidR="006D2696" w:rsidRPr="006D2696" w:rsidRDefault="006D2696" w:rsidP="006D2696">
            <w:pPr>
              <w:keepNext/>
            </w:pPr>
            <w:r w:rsidRPr="006D2696">
              <w:t xml:space="preserve">Select a module from the list, for example, Audit, Reports, and Queues, or </w:t>
            </w:r>
            <w:r w:rsidR="0079573E">
              <w:t>request</w:t>
            </w:r>
            <w:r w:rsidRPr="006D2696">
              <w:t>-info, document-details, and upload-new-</w:t>
            </w:r>
            <w:r w:rsidR="0079573E">
              <w:t>request</w:t>
            </w:r>
            <w:r w:rsidRPr="006D2696">
              <w:t xml:space="preserve"> to see its labeled objects. </w:t>
            </w:r>
          </w:p>
        </w:tc>
      </w:tr>
      <w:tr w:rsidR="006D2696" w:rsidRPr="006D2696" w14:paraId="79008909" w14:textId="77777777" w:rsidTr="006D2696">
        <w:trPr>
          <w:divId w:val="1453354881"/>
          <w:cantSplit/>
          <w:tblCellSpacing w:w="15" w:type="dxa"/>
        </w:trPr>
        <w:tc>
          <w:tcPr>
            <w:tcW w:w="1755" w:type="dxa"/>
            <w:tcBorders>
              <w:right w:val="single" w:sz="12" w:space="0" w:color="767171" w:themeColor="background2" w:themeShade="80"/>
            </w:tcBorders>
            <w:hideMark/>
          </w:tcPr>
          <w:p w14:paraId="2D92573F" w14:textId="77777777" w:rsidR="006D2696" w:rsidRPr="006D2696" w:rsidRDefault="006D2696" w:rsidP="006D2696">
            <w:pPr>
              <w:keepNext/>
              <w:rPr>
                <w:b/>
                <w:bCs/>
                <w:sz w:val="22"/>
                <w:szCs w:val="22"/>
              </w:rPr>
            </w:pPr>
            <w:r w:rsidRPr="006D2696">
              <w:rPr>
                <w:b/>
                <w:bCs/>
                <w:sz w:val="22"/>
                <w:szCs w:val="22"/>
              </w:rPr>
              <w:t xml:space="preserve">Language </w:t>
            </w:r>
          </w:p>
        </w:tc>
        <w:tc>
          <w:tcPr>
            <w:tcW w:w="7515" w:type="dxa"/>
            <w:vAlign w:val="center"/>
            <w:hideMark/>
          </w:tcPr>
          <w:p w14:paraId="6229CF3F" w14:textId="77777777" w:rsidR="006D2696" w:rsidRPr="006D2696" w:rsidRDefault="006D2696" w:rsidP="006D2696">
            <w:pPr>
              <w:keepNext/>
            </w:pPr>
            <w:r w:rsidRPr="006D2696">
              <w:t xml:space="preserve">Pre-set to </w:t>
            </w:r>
            <w:r w:rsidRPr="006D2696">
              <w:rPr>
                <w:i/>
                <w:noProof/>
              </w:rPr>
              <w:t>en</w:t>
            </w:r>
            <w:r w:rsidRPr="006D2696">
              <w:t xml:space="preserve"> (English-U.S.).</w:t>
            </w:r>
          </w:p>
        </w:tc>
      </w:tr>
      <w:tr w:rsidR="006D2696" w:rsidRPr="006D2696" w14:paraId="77B63C28" w14:textId="77777777" w:rsidTr="006D2696">
        <w:trPr>
          <w:divId w:val="1453354881"/>
          <w:cantSplit/>
          <w:tblCellSpacing w:w="15" w:type="dxa"/>
        </w:trPr>
        <w:tc>
          <w:tcPr>
            <w:tcW w:w="1755" w:type="dxa"/>
            <w:tcBorders>
              <w:right w:val="single" w:sz="12" w:space="0" w:color="767171" w:themeColor="background2" w:themeShade="80"/>
            </w:tcBorders>
            <w:hideMark/>
          </w:tcPr>
          <w:p w14:paraId="249626B7" w14:textId="77777777" w:rsidR="006D2696" w:rsidRPr="006D2696" w:rsidRDefault="006D2696" w:rsidP="006D2696">
            <w:pPr>
              <w:keepNext/>
              <w:rPr>
                <w:b/>
                <w:bCs/>
                <w:sz w:val="22"/>
                <w:szCs w:val="22"/>
              </w:rPr>
            </w:pPr>
            <w:r w:rsidRPr="006D2696">
              <w:rPr>
                <w:b/>
                <w:bCs/>
                <w:sz w:val="22"/>
                <w:szCs w:val="22"/>
              </w:rPr>
              <w:t>ID</w:t>
            </w:r>
          </w:p>
        </w:tc>
        <w:tc>
          <w:tcPr>
            <w:tcW w:w="7515" w:type="dxa"/>
            <w:vAlign w:val="center"/>
            <w:hideMark/>
          </w:tcPr>
          <w:p w14:paraId="2F580B7B" w14:textId="77777777" w:rsidR="006D2696" w:rsidRPr="006D2696" w:rsidRDefault="006D2696" w:rsidP="006D2696">
            <w:pPr>
              <w:keepNext/>
            </w:pPr>
            <w:r w:rsidRPr="006D2696">
              <w:t>System-defined object.  These are not modified.</w:t>
            </w:r>
          </w:p>
          <w:p w14:paraId="5FBD2EB8" w14:textId="77777777" w:rsidR="006D2696" w:rsidRPr="006D2696" w:rsidRDefault="006D2696" w:rsidP="006D2696">
            <w:pPr>
              <w:keepNext/>
            </w:pPr>
            <w:r w:rsidRPr="006D2696">
              <w:t>To filter the list or find a specific ID, type a partial or full ID name in the column heading text field.</w:t>
            </w:r>
          </w:p>
        </w:tc>
      </w:tr>
      <w:tr w:rsidR="006D2696" w:rsidRPr="006D2696" w14:paraId="6385E5CF" w14:textId="77777777" w:rsidTr="006D2696">
        <w:trPr>
          <w:divId w:val="1453354881"/>
          <w:cantSplit/>
          <w:tblCellSpacing w:w="15" w:type="dxa"/>
        </w:trPr>
        <w:tc>
          <w:tcPr>
            <w:tcW w:w="1755" w:type="dxa"/>
            <w:tcBorders>
              <w:right w:val="single" w:sz="12" w:space="0" w:color="767171" w:themeColor="background2" w:themeShade="80"/>
            </w:tcBorders>
            <w:hideMark/>
          </w:tcPr>
          <w:p w14:paraId="252EB947" w14:textId="77777777" w:rsidR="006D2696" w:rsidRPr="006D2696" w:rsidRDefault="006D2696" w:rsidP="006D2696">
            <w:pPr>
              <w:keepNext/>
              <w:rPr>
                <w:b/>
                <w:bCs/>
                <w:sz w:val="22"/>
                <w:szCs w:val="22"/>
              </w:rPr>
            </w:pPr>
            <w:r w:rsidRPr="006D2696">
              <w:rPr>
                <w:b/>
                <w:bCs/>
                <w:sz w:val="22"/>
                <w:szCs w:val="22"/>
              </w:rPr>
              <w:t>Value</w:t>
            </w:r>
          </w:p>
        </w:tc>
        <w:tc>
          <w:tcPr>
            <w:tcW w:w="7515" w:type="dxa"/>
            <w:vAlign w:val="center"/>
            <w:hideMark/>
          </w:tcPr>
          <w:p w14:paraId="0C869E41" w14:textId="77777777" w:rsidR="006D2696" w:rsidRPr="006D2696" w:rsidRDefault="006D2696" w:rsidP="006D2696">
            <w:pPr>
              <w:keepNext/>
            </w:pPr>
            <w:r w:rsidRPr="006D2696">
              <w:t xml:space="preserve">The title (label) for the object.  You can customize the values for any of the labels.  The initial value matches the system default value listed in the </w:t>
            </w:r>
            <w:r w:rsidRPr="006D2696">
              <w:rPr>
                <w:b/>
                <w:i/>
              </w:rPr>
              <w:t>Default Value</w:t>
            </w:r>
            <w:r w:rsidRPr="006D2696">
              <w:t xml:space="preserve"> column.</w:t>
            </w:r>
          </w:p>
          <w:p w14:paraId="2371E5B4" w14:textId="77777777" w:rsidR="006D2696" w:rsidRPr="006D2696" w:rsidRDefault="006D2696" w:rsidP="006D2696">
            <w:pPr>
              <w:keepNext/>
            </w:pPr>
            <w:r w:rsidRPr="006D2696">
              <w:t xml:space="preserve">To filter the list or find a specific value, type a partial or full name entry in the column heading text field. </w:t>
            </w:r>
          </w:p>
        </w:tc>
      </w:tr>
      <w:tr w:rsidR="006D2696" w:rsidRPr="006D2696" w14:paraId="763BF00D" w14:textId="77777777" w:rsidTr="006D2696">
        <w:trPr>
          <w:divId w:val="1453354881"/>
          <w:cantSplit/>
          <w:tblCellSpacing w:w="15" w:type="dxa"/>
        </w:trPr>
        <w:tc>
          <w:tcPr>
            <w:tcW w:w="1755" w:type="dxa"/>
            <w:tcBorders>
              <w:right w:val="single" w:sz="12" w:space="0" w:color="767171" w:themeColor="background2" w:themeShade="80"/>
            </w:tcBorders>
          </w:tcPr>
          <w:p w14:paraId="22CE119D" w14:textId="77777777" w:rsidR="006D2696" w:rsidRPr="006D2696" w:rsidRDefault="006D2696" w:rsidP="006D2696">
            <w:pPr>
              <w:keepNext/>
              <w:rPr>
                <w:b/>
                <w:bCs/>
                <w:sz w:val="22"/>
                <w:szCs w:val="22"/>
              </w:rPr>
            </w:pPr>
            <w:r w:rsidRPr="006D2696">
              <w:rPr>
                <w:b/>
                <w:bCs/>
                <w:sz w:val="22"/>
                <w:szCs w:val="22"/>
              </w:rPr>
              <w:t>Description</w:t>
            </w:r>
          </w:p>
        </w:tc>
        <w:tc>
          <w:tcPr>
            <w:tcW w:w="7515" w:type="dxa"/>
            <w:vAlign w:val="center"/>
          </w:tcPr>
          <w:p w14:paraId="56867E96" w14:textId="77777777" w:rsidR="006D2696" w:rsidRPr="006D2696" w:rsidRDefault="006D2696" w:rsidP="006D2696">
            <w:pPr>
              <w:keepNext/>
            </w:pPr>
            <w:r w:rsidRPr="006D2696">
              <w:t>You can add a description for each label.</w:t>
            </w:r>
          </w:p>
          <w:p w14:paraId="00B3366F" w14:textId="77777777" w:rsidR="006D2696" w:rsidRPr="006D2696" w:rsidRDefault="006D2696" w:rsidP="006D2696">
            <w:pPr>
              <w:keepNext/>
            </w:pPr>
            <w:r w:rsidRPr="006D2696">
              <w:t>To filter the list or find a specific value, type a partial or full name entry in the column heading text field.</w:t>
            </w:r>
          </w:p>
        </w:tc>
      </w:tr>
      <w:tr w:rsidR="006D2696" w:rsidRPr="006D2696" w14:paraId="697256A4" w14:textId="77777777" w:rsidTr="006D2696">
        <w:trPr>
          <w:divId w:val="1453354881"/>
          <w:cantSplit/>
          <w:tblCellSpacing w:w="15" w:type="dxa"/>
        </w:trPr>
        <w:tc>
          <w:tcPr>
            <w:tcW w:w="1755" w:type="dxa"/>
            <w:tcBorders>
              <w:right w:val="single" w:sz="12" w:space="0" w:color="767171" w:themeColor="background2" w:themeShade="80"/>
            </w:tcBorders>
          </w:tcPr>
          <w:p w14:paraId="7475179C" w14:textId="77777777" w:rsidR="006D2696" w:rsidRPr="006D2696" w:rsidRDefault="006D2696" w:rsidP="006D2696">
            <w:pPr>
              <w:keepNext/>
              <w:rPr>
                <w:b/>
                <w:bCs/>
                <w:sz w:val="22"/>
                <w:szCs w:val="22"/>
              </w:rPr>
            </w:pPr>
            <w:r w:rsidRPr="006D2696">
              <w:rPr>
                <w:b/>
                <w:bCs/>
                <w:sz w:val="22"/>
                <w:szCs w:val="22"/>
              </w:rPr>
              <w:t>Default Value</w:t>
            </w:r>
          </w:p>
        </w:tc>
        <w:tc>
          <w:tcPr>
            <w:tcW w:w="7515" w:type="dxa"/>
            <w:vAlign w:val="center"/>
          </w:tcPr>
          <w:p w14:paraId="4B17AED6" w14:textId="77777777" w:rsidR="006D2696" w:rsidRPr="006D2696" w:rsidRDefault="006D2696" w:rsidP="006D2696">
            <w:pPr>
              <w:keepNext/>
            </w:pPr>
            <w:r w:rsidRPr="006D2696">
              <w:t>System-defined value, does not change.</w:t>
            </w:r>
          </w:p>
          <w:p w14:paraId="669B289F" w14:textId="77777777" w:rsidR="006D2696" w:rsidRPr="006D2696" w:rsidRDefault="006D2696" w:rsidP="006D2696">
            <w:pPr>
              <w:keepNext/>
            </w:pPr>
            <w:r w:rsidRPr="006D2696">
              <w:t>To filter the list or find a specific value, type a partial or full name entry in the column heading text field.</w:t>
            </w:r>
          </w:p>
        </w:tc>
      </w:tr>
    </w:tbl>
    <w:p w14:paraId="6272CD95" w14:textId="77777777" w:rsidR="006D2696" w:rsidRPr="006D2696" w:rsidRDefault="006D2696" w:rsidP="006D2696">
      <w:pPr>
        <w:keepNext/>
        <w:divId w:val="1453354881"/>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0"/>
        <w:gridCol w:w="5139"/>
      </w:tblGrid>
      <w:tr w:rsidR="006D2696" w:rsidRPr="006D2696" w14:paraId="03D9FC22" w14:textId="77777777" w:rsidTr="006D2696">
        <w:trPr>
          <w:divId w:val="1453354881"/>
          <w:cantSplit/>
          <w:tblCellSpacing w:w="15" w:type="dxa"/>
        </w:trPr>
        <w:tc>
          <w:tcPr>
            <w:tcW w:w="1755" w:type="dxa"/>
            <w:tcBorders>
              <w:right w:val="single" w:sz="12" w:space="0" w:color="767171" w:themeColor="background2" w:themeShade="80"/>
            </w:tcBorders>
            <w:hideMark/>
          </w:tcPr>
          <w:p w14:paraId="6945BE91" w14:textId="77777777" w:rsidR="006D2696" w:rsidRPr="006D2696" w:rsidRDefault="006D2696" w:rsidP="006D2696">
            <w:pPr>
              <w:keepNext/>
              <w:rPr>
                <w:b/>
                <w:bCs/>
                <w:sz w:val="22"/>
                <w:szCs w:val="22"/>
              </w:rPr>
            </w:pPr>
            <w:r w:rsidRPr="006D2696">
              <w:rPr>
                <w:b/>
                <w:bCs/>
                <w:sz w:val="22"/>
                <w:szCs w:val="22"/>
              </w:rPr>
              <w:t>Column list</w:t>
            </w:r>
          </w:p>
        </w:tc>
        <w:tc>
          <w:tcPr>
            <w:tcW w:w="5094" w:type="dxa"/>
            <w:vAlign w:val="center"/>
            <w:hideMark/>
          </w:tcPr>
          <w:p w14:paraId="33ACC107" w14:textId="77777777" w:rsidR="006D2696" w:rsidRPr="006D2696" w:rsidRDefault="006D2696" w:rsidP="006D2696">
            <w:pPr>
              <w:keepNext/>
              <w:spacing w:after="0"/>
            </w:pPr>
            <w:r w:rsidRPr="006D2696">
              <w:t xml:space="preserve">Click the disclosure button in a column heading to reorder or hide the list </w:t>
            </w:r>
          </w:p>
          <w:p w14:paraId="05760928" w14:textId="77777777" w:rsidR="006D2696" w:rsidRPr="006D2696" w:rsidRDefault="006D2696" w:rsidP="0087017A">
            <w:pPr>
              <w:keepNext/>
              <w:numPr>
                <w:ilvl w:val="0"/>
                <w:numId w:val="59"/>
              </w:numPr>
              <w:contextualSpacing/>
              <w:rPr>
                <w:b/>
              </w:rPr>
            </w:pPr>
            <w:r w:rsidRPr="006D2696">
              <w:rPr>
                <w:b/>
              </w:rPr>
              <w:t xml:space="preserve">Ascending order </w:t>
            </w:r>
          </w:p>
          <w:p w14:paraId="1C49EE51" w14:textId="77777777" w:rsidR="006D2696" w:rsidRPr="006D2696" w:rsidRDefault="006D2696" w:rsidP="0087017A">
            <w:pPr>
              <w:keepNext/>
              <w:numPr>
                <w:ilvl w:val="0"/>
                <w:numId w:val="59"/>
              </w:numPr>
              <w:contextualSpacing/>
              <w:rPr>
                <w:b/>
              </w:rPr>
            </w:pPr>
            <w:r w:rsidRPr="006D2696">
              <w:rPr>
                <w:b/>
              </w:rPr>
              <w:t>Descending order</w:t>
            </w:r>
          </w:p>
          <w:p w14:paraId="5B486866" w14:textId="77777777" w:rsidR="006D2696" w:rsidRPr="006D2696" w:rsidRDefault="006D2696" w:rsidP="0087017A">
            <w:pPr>
              <w:keepNext/>
              <w:numPr>
                <w:ilvl w:val="0"/>
                <w:numId w:val="59"/>
              </w:numPr>
              <w:contextualSpacing/>
            </w:pPr>
            <w:r w:rsidRPr="006D2696">
              <w:rPr>
                <w:b/>
              </w:rPr>
              <w:t>Hide column</w:t>
            </w:r>
          </w:p>
        </w:tc>
      </w:tr>
    </w:tbl>
    <w:p w14:paraId="64BB3191" w14:textId="77777777" w:rsidR="00DA1089" w:rsidRDefault="00DA1089" w:rsidP="00DA1089">
      <w:pPr>
        <w:divId w:val="1453354881"/>
      </w:pPr>
    </w:p>
    <w:p w14:paraId="5CAA471E" w14:textId="77777777" w:rsidR="006D2696" w:rsidRPr="006D2696" w:rsidRDefault="006D2696" w:rsidP="00DA1089">
      <w:pPr>
        <w:pStyle w:val="Heading4"/>
        <w:divId w:val="1453354881"/>
      </w:pPr>
      <w:r w:rsidRPr="006D2696">
        <w:t>Changing labels</w:t>
      </w:r>
    </w:p>
    <w:p w14:paraId="0B772E88" w14:textId="77777777" w:rsidR="006D2696" w:rsidRPr="006D2696" w:rsidRDefault="006D2696" w:rsidP="0087017A">
      <w:pPr>
        <w:numPr>
          <w:ilvl w:val="0"/>
          <w:numId w:val="58"/>
        </w:numPr>
        <w:contextualSpacing/>
        <w:divId w:val="1453354881"/>
        <w:rPr>
          <w:rFonts w:eastAsia="Times New Roman"/>
        </w:rPr>
      </w:pPr>
      <w:r w:rsidRPr="006D2696">
        <w:rPr>
          <w:rFonts w:eastAsia="Times New Roman"/>
        </w:rPr>
        <w:t>To change a Value or Description, click the current value to open a pop-up box.</w:t>
      </w:r>
    </w:p>
    <w:p w14:paraId="7640C8B5" w14:textId="77777777" w:rsidR="006D2696" w:rsidRPr="006D2696" w:rsidRDefault="006D2696" w:rsidP="006D2696">
      <w:pPr>
        <w:spacing w:before="100" w:beforeAutospacing="1" w:after="360"/>
        <w:divId w:val="1453354881"/>
        <w:rPr>
          <w:rFonts w:ascii="Arial" w:eastAsia="Times New Roman" w:hAnsi="Arial" w:cs="Arial"/>
          <w:color w:val="000000"/>
          <w:sz w:val="20"/>
          <w:szCs w:val="20"/>
        </w:rPr>
      </w:pPr>
      <w:r w:rsidRPr="006D2696">
        <w:rPr>
          <w:rFonts w:ascii="Arial" w:eastAsia="Times New Roman" w:hAnsi="Arial" w:cs="Arial"/>
          <w:noProof/>
          <w:color w:val="000000"/>
          <w:sz w:val="20"/>
          <w:szCs w:val="20"/>
        </w:rPr>
        <w:drawing>
          <wp:inline distT="0" distB="0" distL="0" distR="0" wp14:anchorId="58C7D7D8" wp14:editId="05B051AA">
            <wp:extent cx="5943600" cy="2372360"/>
            <wp:effectExtent l="0" t="0" r="0" b="889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249">
                      <a:extLst>
                        <a:ext uri="{28A0092B-C50C-407E-A947-70E740481C1C}">
                          <a14:useLocalDpi xmlns:a14="http://schemas.microsoft.com/office/drawing/2010/main" val="0"/>
                        </a:ext>
                      </a:extLst>
                    </a:blip>
                    <a:stretch>
                      <a:fillRect/>
                    </a:stretch>
                  </pic:blipFill>
                  <pic:spPr>
                    <a:xfrm>
                      <a:off x="0" y="0"/>
                      <a:ext cx="5943600" cy="2372360"/>
                    </a:xfrm>
                    <a:prstGeom prst="rect">
                      <a:avLst/>
                    </a:prstGeom>
                  </pic:spPr>
                </pic:pic>
              </a:graphicData>
            </a:graphic>
          </wp:inline>
        </w:drawing>
      </w:r>
    </w:p>
    <w:p w14:paraId="2E60B586" w14:textId="77777777" w:rsidR="006D2696" w:rsidRPr="006D2696" w:rsidRDefault="006D2696" w:rsidP="0087017A">
      <w:pPr>
        <w:numPr>
          <w:ilvl w:val="0"/>
          <w:numId w:val="58"/>
        </w:numPr>
        <w:contextualSpacing/>
        <w:divId w:val="1453354881"/>
        <w:rPr>
          <w:rFonts w:eastAsia="Times New Roman"/>
        </w:rPr>
      </w:pPr>
      <w:r w:rsidRPr="006D2696">
        <w:rPr>
          <w:rFonts w:eastAsia="Times New Roman"/>
        </w:rPr>
        <w:t>Type in the new value.</w:t>
      </w:r>
    </w:p>
    <w:p w14:paraId="4F20B390" w14:textId="77777777" w:rsidR="006D2696" w:rsidRPr="006D2696" w:rsidRDefault="006D2696" w:rsidP="0087017A">
      <w:pPr>
        <w:numPr>
          <w:ilvl w:val="0"/>
          <w:numId w:val="58"/>
        </w:numPr>
        <w:contextualSpacing/>
        <w:divId w:val="1453354881"/>
        <w:rPr>
          <w:rFonts w:ascii="Arial" w:eastAsia="Times New Roman" w:hAnsi="Arial" w:cs="Arial"/>
          <w:color w:val="000000"/>
          <w:sz w:val="20"/>
          <w:szCs w:val="20"/>
        </w:rPr>
      </w:pPr>
      <w:r w:rsidRPr="006D2696">
        <w:rPr>
          <w:rFonts w:eastAsia="Times New Roman"/>
        </w:rPr>
        <w:t xml:space="preserve">Click the </w:t>
      </w:r>
      <w:r w:rsidRPr="006D2696">
        <w:t>check mark</w:t>
      </w:r>
      <w:r w:rsidRPr="006D2696">
        <w:rPr>
          <w:rFonts w:eastAsia="Times New Roman"/>
        </w:rPr>
        <w:t xml:space="preserve"> to save the change and close the pop-up box.</w:t>
      </w:r>
    </w:p>
    <w:p w14:paraId="34958C01" w14:textId="77777777" w:rsidR="006D2696" w:rsidRPr="006D2696" w:rsidRDefault="006D2696" w:rsidP="006D2696">
      <w:pPr>
        <w:ind w:left="720"/>
        <w:divId w:val="1453354881"/>
        <w:rPr>
          <w:rFonts w:eastAsia="Times New Roman"/>
        </w:rPr>
      </w:pPr>
      <w:r w:rsidRPr="006D2696">
        <w:rPr>
          <w:rFonts w:eastAsia="Times New Roman"/>
        </w:rPr>
        <w:t xml:space="preserve">Click the </w:t>
      </w:r>
      <w:r w:rsidRPr="006D2696">
        <w:rPr>
          <w:rFonts w:ascii="Arial" w:eastAsia="Times New Roman" w:hAnsi="Arial" w:cs="Arial"/>
          <w:b/>
          <w:bCs/>
          <w:color w:val="000000"/>
          <w:sz w:val="20"/>
          <w:szCs w:val="20"/>
        </w:rPr>
        <w:t>X</w:t>
      </w:r>
      <w:r w:rsidRPr="006D2696">
        <w:rPr>
          <w:rFonts w:eastAsia="Times New Roman"/>
        </w:rPr>
        <w:t xml:space="preserve"> button to cancel the change and close the box.</w:t>
      </w:r>
    </w:p>
    <w:p w14:paraId="6828E365" w14:textId="77777777" w:rsidR="006D2696" w:rsidRPr="006D2696" w:rsidRDefault="006D2696" w:rsidP="00DA1089">
      <w:pPr>
        <w:pStyle w:val="Heading3"/>
        <w:divId w:val="1453354881"/>
      </w:pPr>
      <w:bookmarkStart w:id="314" w:name="_Toc457221343"/>
      <w:bookmarkStart w:id="315" w:name="_Toc457586532"/>
      <w:r w:rsidRPr="006D2696">
        <w:t>Module Configuration</w:t>
      </w:r>
      <w:bookmarkEnd w:id="314"/>
      <w:bookmarkEnd w:id="315"/>
    </w:p>
    <w:p w14:paraId="03A87C27" w14:textId="77777777" w:rsidR="006D2696" w:rsidRPr="006D2696" w:rsidRDefault="006D2696" w:rsidP="006D2696">
      <w:pPr>
        <w:spacing w:after="240"/>
        <w:divId w:val="1453354881"/>
      </w:pPr>
      <w:r w:rsidRPr="006D2696">
        <w:t>Purpose:  Use Module Configuration to enable the objects within the modules.</w:t>
      </w:r>
    </w:p>
    <w:p w14:paraId="71AF8B34" w14:textId="77777777" w:rsidR="006D2696" w:rsidRPr="006D2696" w:rsidRDefault="006D2696" w:rsidP="0087017A">
      <w:pPr>
        <w:numPr>
          <w:ilvl w:val="0"/>
          <w:numId w:val="61"/>
        </w:numPr>
        <w:spacing w:after="240"/>
        <w:divId w:val="1453354881"/>
      </w:pPr>
      <w:r w:rsidRPr="006D2696">
        <w:t xml:space="preserve">In the </w:t>
      </w:r>
      <w:r w:rsidRPr="006D2696">
        <w:rPr>
          <w:b/>
          <w:i/>
        </w:rPr>
        <w:t>Admin</w:t>
      </w:r>
      <w:r w:rsidRPr="006D2696">
        <w:t xml:space="preserve"> explorer frame, open the </w:t>
      </w:r>
      <w:r w:rsidRPr="006D2696">
        <w:rPr>
          <w:b/>
          <w:i/>
        </w:rPr>
        <w:t>Application</w:t>
      </w:r>
      <w:r w:rsidRPr="006D2696">
        <w:t xml:space="preserve"> folder and click </w:t>
      </w:r>
      <w:r w:rsidRPr="006D2696">
        <w:rPr>
          <w:b/>
          <w:bCs/>
        </w:rPr>
        <w:t>Module Configuration</w:t>
      </w:r>
      <w:r w:rsidRPr="006D2696">
        <w:t>.</w:t>
      </w:r>
    </w:p>
    <w:p w14:paraId="767C3C14" w14:textId="77777777" w:rsidR="006D2696" w:rsidRPr="006D2696" w:rsidRDefault="006D2696" w:rsidP="006D2696">
      <w:pPr>
        <w:spacing w:after="360"/>
        <w:divId w:val="1453354881"/>
        <w:rPr>
          <w:rFonts w:eastAsia="Times New Roman"/>
        </w:rPr>
      </w:pPr>
      <w:r w:rsidRPr="006D2696">
        <w:rPr>
          <w:rFonts w:eastAsia="Times New Roman"/>
          <w:noProof/>
        </w:rPr>
        <w:drawing>
          <wp:inline distT="0" distB="0" distL="0" distR="0" wp14:anchorId="58399237" wp14:editId="33AB2F4F">
            <wp:extent cx="5494496" cy="5029636"/>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250">
                      <a:extLst>
                        <a:ext uri="{28A0092B-C50C-407E-A947-70E740481C1C}">
                          <a14:useLocalDpi xmlns:a14="http://schemas.microsoft.com/office/drawing/2010/main" val="0"/>
                        </a:ext>
                      </a:extLst>
                    </a:blip>
                    <a:stretch>
                      <a:fillRect/>
                    </a:stretch>
                  </pic:blipFill>
                  <pic:spPr>
                    <a:xfrm>
                      <a:off x="0" y="0"/>
                      <a:ext cx="5494496" cy="5029636"/>
                    </a:xfrm>
                    <a:prstGeom prst="rect">
                      <a:avLst/>
                    </a:prstGeom>
                  </pic:spPr>
                </pic:pic>
              </a:graphicData>
            </a:graphic>
          </wp:inline>
        </w:drawing>
      </w:r>
    </w:p>
    <w:p w14:paraId="1719C494" w14:textId="77777777" w:rsidR="006D2696" w:rsidRPr="006D2696" w:rsidRDefault="006D2696" w:rsidP="006D2696">
      <w:pPr>
        <w:divId w:val="1453354881"/>
        <w:rPr>
          <w:rFonts w:eastAsia="Times New Roman"/>
        </w:rPr>
      </w:pPr>
      <w:r w:rsidRPr="006D2696">
        <w:rPr>
          <w:rFonts w:eastAsia="Times New Roman"/>
        </w:rPr>
        <w:t>The page shows the list of modules in the left frame.</w:t>
      </w:r>
    </w:p>
    <w:p w14:paraId="5297183D" w14:textId="77777777" w:rsidR="006D2696" w:rsidRPr="006D2696" w:rsidRDefault="006D2696" w:rsidP="0087017A">
      <w:pPr>
        <w:numPr>
          <w:ilvl w:val="0"/>
          <w:numId w:val="61"/>
        </w:numPr>
        <w:contextualSpacing/>
        <w:divId w:val="1453354881"/>
        <w:rPr>
          <w:rFonts w:eastAsia="Times New Roman"/>
        </w:rPr>
      </w:pPr>
      <w:r w:rsidRPr="006D2696">
        <w:rPr>
          <w:rFonts w:eastAsia="Times New Roman"/>
        </w:rPr>
        <w:t>Click a module to see its configurable objects.</w:t>
      </w:r>
    </w:p>
    <w:p w14:paraId="0989B807" w14:textId="77777777" w:rsidR="006D2696" w:rsidRPr="006D2696" w:rsidRDefault="006D2696" w:rsidP="0087017A">
      <w:pPr>
        <w:numPr>
          <w:ilvl w:val="0"/>
          <w:numId w:val="61"/>
        </w:numPr>
        <w:contextualSpacing/>
        <w:divId w:val="1453354881"/>
        <w:rPr>
          <w:rFonts w:eastAsia="Times New Roman"/>
        </w:rPr>
      </w:pPr>
      <w:r w:rsidRPr="006D2696">
        <w:rPr>
          <w:rFonts w:eastAsia="Times New Roman"/>
        </w:rPr>
        <w:t xml:space="preserve">To change the status of an object, click the button to toggle between </w:t>
      </w:r>
      <w:r w:rsidRPr="006D2696">
        <w:rPr>
          <w:rFonts w:eastAsia="Times New Roman"/>
          <w:b/>
        </w:rPr>
        <w:t>Enabled</w:t>
      </w:r>
      <w:r w:rsidRPr="006D2696">
        <w:rPr>
          <w:rFonts w:eastAsia="Times New Roman"/>
        </w:rPr>
        <w:t xml:space="preserve"> and </w:t>
      </w:r>
      <w:r w:rsidRPr="006D2696">
        <w:rPr>
          <w:rFonts w:eastAsia="Times New Roman"/>
          <w:b/>
        </w:rPr>
        <w:t>Disabled</w:t>
      </w:r>
      <w:r w:rsidRPr="006D2696">
        <w:rPr>
          <w:rFonts w:eastAsia="Times New Roman"/>
        </w:rPr>
        <w:t>.</w:t>
      </w:r>
    </w:p>
    <w:p w14:paraId="03658C2F" w14:textId="77777777" w:rsidR="006D2696" w:rsidRPr="006D2696" w:rsidRDefault="006D2696" w:rsidP="00DA1089">
      <w:pPr>
        <w:pStyle w:val="Heading2"/>
        <w:divId w:val="1453354881"/>
        <w:rPr>
          <w:rFonts w:eastAsia="Times New Roman"/>
        </w:rPr>
      </w:pPr>
      <w:bookmarkStart w:id="316" w:name="_Toc457221344"/>
      <w:bookmarkStart w:id="317" w:name="_Toc457586533"/>
      <w:r w:rsidRPr="006D2696">
        <w:t>Branding</w:t>
      </w:r>
      <w:bookmarkEnd w:id="316"/>
      <w:bookmarkEnd w:id="317"/>
    </w:p>
    <w:p w14:paraId="69BF9DEB" w14:textId="77777777" w:rsidR="006D2696" w:rsidRPr="006D2696" w:rsidRDefault="006D2696" w:rsidP="006D2696">
      <w:pPr>
        <w:divId w:val="1453354881"/>
      </w:pPr>
      <w:r w:rsidRPr="006D2696">
        <w:t>Purpose:  Maintain global elements that customize the site.</w:t>
      </w:r>
    </w:p>
    <w:p w14:paraId="771A3F12" w14:textId="77777777" w:rsidR="006D2696" w:rsidRPr="006D2696" w:rsidRDefault="006D2696" w:rsidP="0087017A">
      <w:pPr>
        <w:numPr>
          <w:ilvl w:val="0"/>
          <w:numId w:val="63"/>
        </w:numPr>
        <w:spacing w:after="240"/>
        <w:divId w:val="1453354881"/>
      </w:pPr>
      <w:r w:rsidRPr="006D2696">
        <w:t xml:space="preserve">In the </w:t>
      </w:r>
      <w:r w:rsidRPr="006D2696">
        <w:rPr>
          <w:b/>
          <w:i/>
        </w:rPr>
        <w:t>Admin</w:t>
      </w:r>
      <w:r w:rsidRPr="006D2696">
        <w:t xml:space="preserve"> explorer frame, open the </w:t>
      </w:r>
      <w:r w:rsidRPr="006D2696">
        <w:rPr>
          <w:b/>
          <w:i/>
        </w:rPr>
        <w:t>Branding</w:t>
      </w:r>
      <w:r w:rsidRPr="006D2696">
        <w:t xml:space="preserve"> folder and click </w:t>
      </w:r>
      <w:r w:rsidRPr="006D2696">
        <w:rPr>
          <w:b/>
          <w:bCs/>
        </w:rPr>
        <w:t xml:space="preserve">Logo </w:t>
      </w:r>
      <w:r w:rsidRPr="006D2696">
        <w:rPr>
          <w:bCs/>
        </w:rPr>
        <w:t>or</w:t>
      </w:r>
      <w:r w:rsidRPr="006D2696">
        <w:rPr>
          <w:b/>
          <w:bCs/>
        </w:rPr>
        <w:t xml:space="preserve"> Custom CSS</w:t>
      </w:r>
      <w:r w:rsidRPr="006D2696">
        <w:t>.</w:t>
      </w:r>
    </w:p>
    <w:p w14:paraId="44F29BA9" w14:textId="77777777" w:rsidR="006D2696" w:rsidRPr="006D2696" w:rsidRDefault="006D2696" w:rsidP="00DA1089">
      <w:pPr>
        <w:pStyle w:val="Heading3"/>
        <w:divId w:val="1453354881"/>
      </w:pPr>
      <w:bookmarkStart w:id="318" w:name="_Toc457221345"/>
      <w:bookmarkStart w:id="319" w:name="_Toc457586534"/>
      <w:r w:rsidRPr="006D2696">
        <w:t>Logo</w:t>
      </w:r>
      <w:bookmarkEnd w:id="318"/>
      <w:bookmarkEnd w:id="319"/>
    </w:p>
    <w:p w14:paraId="2A4A81A1" w14:textId="46A7EF77" w:rsidR="006D2696" w:rsidRPr="006D2696" w:rsidRDefault="006D2696" w:rsidP="006D2696">
      <w:pPr>
        <w:spacing w:after="240"/>
        <w:divId w:val="1453354881"/>
      </w:pPr>
      <w:r w:rsidRPr="006D2696">
        <w:t xml:space="preserve">Purpose:  Store the logo(s) that </w:t>
      </w:r>
      <w:r w:rsidR="00DA5B31" w:rsidRPr="006D2696">
        <w:t>will display</w:t>
      </w:r>
      <w:r w:rsidR="00DA5B31" w:rsidRPr="00DA5B31">
        <w:t xml:space="preserve"> </w:t>
      </w:r>
      <w:r w:rsidR="00DA5B31">
        <w:t xml:space="preserve">in </w:t>
      </w:r>
      <w:r w:rsidR="003568FE">
        <w:t>HDS</w:t>
      </w:r>
      <w:r w:rsidRPr="006D2696">
        <w:t>.</w:t>
      </w:r>
    </w:p>
    <w:p w14:paraId="075BD229" w14:textId="77777777" w:rsidR="006D2696" w:rsidRPr="006D2696" w:rsidRDefault="006D2696" w:rsidP="006D2696">
      <w:pPr>
        <w:spacing w:after="240"/>
        <w:divId w:val="1453354881"/>
      </w:pPr>
      <w:r w:rsidRPr="006D2696">
        <w:t>The logos will appear in the Header title and the Login title.</w:t>
      </w:r>
    </w:p>
    <w:p w14:paraId="689A2C1C" w14:textId="25F3891D" w:rsidR="006D2696" w:rsidRPr="006D2696" w:rsidRDefault="004A084A" w:rsidP="006D2696">
      <w:pPr>
        <w:spacing w:after="360"/>
        <w:divId w:val="1453354881"/>
        <w:rPr>
          <w:rFonts w:eastAsia="Times New Roman"/>
        </w:rPr>
      </w:pPr>
      <w:r>
        <w:rPr>
          <w:rFonts w:eastAsia="Times New Roman"/>
          <w:noProof/>
        </w:rPr>
        <w:drawing>
          <wp:inline distT="0" distB="0" distL="0" distR="0" wp14:anchorId="0ADFF5CE" wp14:editId="10735892">
            <wp:extent cx="4907705" cy="2217612"/>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newlogo2.png"/>
                    <pic:cNvPicPr/>
                  </pic:nvPicPr>
                  <pic:blipFill>
                    <a:blip r:embed="rId251">
                      <a:extLst>
                        <a:ext uri="{28A0092B-C50C-407E-A947-70E740481C1C}">
                          <a14:useLocalDpi xmlns:a14="http://schemas.microsoft.com/office/drawing/2010/main" val="0"/>
                        </a:ext>
                      </a:extLst>
                    </a:blip>
                    <a:stretch>
                      <a:fillRect/>
                    </a:stretch>
                  </pic:blipFill>
                  <pic:spPr>
                    <a:xfrm>
                      <a:off x="0" y="0"/>
                      <a:ext cx="4907705" cy="2217612"/>
                    </a:xfrm>
                    <a:prstGeom prst="rect">
                      <a:avLst/>
                    </a:prstGeom>
                  </pic:spPr>
                </pic:pic>
              </a:graphicData>
            </a:graphic>
          </wp:inline>
        </w:drawing>
      </w:r>
    </w:p>
    <w:p w14:paraId="7D9B175E" w14:textId="77777777" w:rsidR="006D2696" w:rsidRPr="006D2696" w:rsidRDefault="006D2696" w:rsidP="0087017A">
      <w:pPr>
        <w:numPr>
          <w:ilvl w:val="0"/>
          <w:numId w:val="62"/>
        </w:numPr>
        <w:contextualSpacing/>
        <w:divId w:val="1453354881"/>
        <w:rPr>
          <w:rFonts w:eastAsia="Times New Roman"/>
        </w:rPr>
      </w:pPr>
      <w:r w:rsidRPr="006D2696">
        <w:rPr>
          <w:rFonts w:eastAsia="Times New Roman"/>
        </w:rPr>
        <w:t xml:space="preserve">Click </w:t>
      </w:r>
      <w:r w:rsidRPr="006D2696">
        <w:rPr>
          <w:rFonts w:eastAsia="Times New Roman"/>
          <w:b/>
        </w:rPr>
        <w:t>Choose</w:t>
      </w:r>
      <w:r w:rsidRPr="006D2696">
        <w:rPr>
          <w:rFonts w:eastAsia="Times New Roman"/>
        </w:rPr>
        <w:t xml:space="preserve"> to add or replace a logo.</w:t>
      </w:r>
    </w:p>
    <w:p w14:paraId="41DC7240" w14:textId="77777777" w:rsidR="006D2696" w:rsidRPr="006D2696" w:rsidRDefault="006D2696" w:rsidP="0087017A">
      <w:pPr>
        <w:numPr>
          <w:ilvl w:val="0"/>
          <w:numId w:val="62"/>
        </w:numPr>
        <w:contextualSpacing/>
        <w:divId w:val="1453354881"/>
        <w:rPr>
          <w:rFonts w:eastAsia="Times New Roman"/>
        </w:rPr>
      </w:pPr>
      <w:r w:rsidRPr="006D2696">
        <w:rPr>
          <w:rFonts w:eastAsia="Times New Roman"/>
        </w:rPr>
        <w:t xml:space="preserve">Click </w:t>
      </w:r>
      <w:r w:rsidRPr="006D2696">
        <w:rPr>
          <w:rFonts w:eastAsia="Times New Roman"/>
          <w:b/>
        </w:rPr>
        <w:t>Save</w:t>
      </w:r>
      <w:r w:rsidRPr="006D2696">
        <w:rPr>
          <w:rFonts w:eastAsia="Times New Roman"/>
        </w:rPr>
        <w:t xml:space="preserve"> to update the logo.</w:t>
      </w:r>
    </w:p>
    <w:p w14:paraId="4117D9E4" w14:textId="77777777" w:rsidR="006D2696" w:rsidRPr="006D2696" w:rsidRDefault="006D2696" w:rsidP="00DA1089">
      <w:pPr>
        <w:pStyle w:val="Heading3"/>
        <w:divId w:val="1453354881"/>
      </w:pPr>
      <w:bookmarkStart w:id="320" w:name="_Toc457221346"/>
      <w:bookmarkStart w:id="321" w:name="_Toc457586535"/>
      <w:r w:rsidRPr="006D2696">
        <w:t>Custom CSS</w:t>
      </w:r>
      <w:bookmarkEnd w:id="320"/>
      <w:bookmarkEnd w:id="321"/>
    </w:p>
    <w:p w14:paraId="4B0ED519" w14:textId="7D53BD28" w:rsidR="006D2696" w:rsidRPr="006D2696" w:rsidRDefault="006D2696" w:rsidP="00781BF9">
      <w:pPr>
        <w:spacing w:after="240"/>
        <w:divId w:val="1453354881"/>
      </w:pPr>
      <w:r w:rsidRPr="006D2696">
        <w:t xml:space="preserve">Purpose:  Maintain </w:t>
      </w:r>
      <w:r w:rsidR="00DA5B31">
        <w:t xml:space="preserve">the </w:t>
      </w:r>
      <w:r w:rsidRPr="006D2696">
        <w:t>colors that appear on the pages.</w:t>
      </w:r>
    </w:p>
    <w:p w14:paraId="1311EEAF" w14:textId="77777777" w:rsidR="006D2696" w:rsidRPr="006D2696" w:rsidRDefault="006D2696" w:rsidP="006D2696">
      <w:pPr>
        <w:spacing w:after="360"/>
        <w:divId w:val="1453354881"/>
        <w:rPr>
          <w:rFonts w:eastAsia="Times New Roman"/>
        </w:rPr>
      </w:pPr>
      <w:r w:rsidRPr="006D2696">
        <w:rPr>
          <w:rFonts w:eastAsia="Times New Roman"/>
          <w:noProof/>
        </w:rPr>
        <w:drawing>
          <wp:inline distT="0" distB="0" distL="0" distR="0" wp14:anchorId="14AF5934" wp14:editId="25FDD790">
            <wp:extent cx="4882896" cy="1408176"/>
            <wp:effectExtent l="0" t="0" r="0" b="190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252">
                      <a:extLst>
                        <a:ext uri="{28A0092B-C50C-407E-A947-70E740481C1C}">
                          <a14:useLocalDpi xmlns:a14="http://schemas.microsoft.com/office/drawing/2010/main" val="0"/>
                        </a:ext>
                      </a:extLst>
                    </a:blip>
                    <a:stretch>
                      <a:fillRect/>
                    </a:stretch>
                  </pic:blipFill>
                  <pic:spPr>
                    <a:xfrm>
                      <a:off x="0" y="0"/>
                      <a:ext cx="4882896" cy="1408176"/>
                    </a:xfrm>
                    <a:prstGeom prst="rect">
                      <a:avLst/>
                    </a:prstGeom>
                  </pic:spPr>
                </pic:pic>
              </a:graphicData>
            </a:graphic>
          </wp:inline>
        </w:drawing>
      </w:r>
    </w:p>
    <w:p w14:paraId="31FE77CE" w14:textId="77777777" w:rsidR="006D2696" w:rsidRPr="006D2696" w:rsidRDefault="006D2696" w:rsidP="0087017A">
      <w:pPr>
        <w:numPr>
          <w:ilvl w:val="0"/>
          <w:numId w:val="63"/>
        </w:numPr>
        <w:contextualSpacing/>
        <w:divId w:val="1453354881"/>
        <w:rPr>
          <w:rFonts w:eastAsia="Times New Roman"/>
        </w:rPr>
      </w:pPr>
      <w:r w:rsidRPr="006D2696">
        <w:rPr>
          <w:rFonts w:eastAsia="Times New Roman"/>
        </w:rPr>
        <w:t>To modify, change the CSS code and Save.</w:t>
      </w:r>
    </w:p>
    <w:p w14:paraId="0A46F793" w14:textId="77777777" w:rsidR="006D2696" w:rsidRPr="006D2696" w:rsidRDefault="006D2696" w:rsidP="00DA1089">
      <w:pPr>
        <w:pStyle w:val="Heading2"/>
        <w:divId w:val="1453354881"/>
      </w:pPr>
      <w:bookmarkStart w:id="322" w:name="_Toc457221347"/>
      <w:bookmarkStart w:id="323" w:name="_Toc457586536"/>
      <w:r w:rsidRPr="006D2696">
        <w:t>Correspondence Templates</w:t>
      </w:r>
      <w:bookmarkEnd w:id="322"/>
      <w:bookmarkEnd w:id="323"/>
    </w:p>
    <w:p w14:paraId="5F947ECB" w14:textId="77777777" w:rsidR="006D2696" w:rsidRPr="006D2696" w:rsidRDefault="006D2696" w:rsidP="006D2696">
      <w:pPr>
        <w:divId w:val="1453354881"/>
        <w:rPr>
          <w:b/>
          <w:color w:val="767171" w:themeColor="background2" w:themeShade="80"/>
          <w:sz w:val="28"/>
          <w:szCs w:val="28"/>
        </w:rPr>
      </w:pPr>
      <w:r w:rsidRPr="006D2696">
        <w:rPr>
          <w:b/>
          <w:color w:val="767171" w:themeColor="background2" w:themeShade="80"/>
          <w:sz w:val="28"/>
          <w:szCs w:val="28"/>
        </w:rPr>
        <w:t>----Future Release----</w:t>
      </w:r>
    </w:p>
    <w:p w14:paraId="5ED11B05" w14:textId="77777777" w:rsidR="006D2696" w:rsidRPr="006D2696" w:rsidRDefault="006D2696" w:rsidP="006D2696">
      <w:pPr>
        <w:divId w:val="1453354881"/>
      </w:pPr>
      <w:r w:rsidRPr="006D2696">
        <w:t>Purpose: Add and maintain the collection of correspondence templates.</w:t>
      </w:r>
    </w:p>
    <w:p w14:paraId="17067087" w14:textId="77777777" w:rsidR="006D2696" w:rsidRPr="006D2696" w:rsidRDefault="006D2696" w:rsidP="006D2696">
      <w:pPr>
        <w:spacing w:after="360"/>
        <w:divId w:val="1453354881"/>
      </w:pPr>
      <w:r w:rsidRPr="006D2696">
        <w:rPr>
          <w:noProof/>
        </w:rPr>
        <w:drawing>
          <wp:inline distT="0" distB="0" distL="0" distR="0" wp14:anchorId="16438795" wp14:editId="37B5118E">
            <wp:extent cx="5669771" cy="3353091"/>
            <wp:effectExtent l="0" t="0" r="762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253">
                      <a:extLst>
                        <a:ext uri="{28A0092B-C50C-407E-A947-70E740481C1C}">
                          <a14:useLocalDpi xmlns:a14="http://schemas.microsoft.com/office/drawing/2010/main" val="0"/>
                        </a:ext>
                      </a:extLst>
                    </a:blip>
                    <a:stretch>
                      <a:fillRect/>
                    </a:stretch>
                  </pic:blipFill>
                  <pic:spPr>
                    <a:xfrm>
                      <a:off x="0" y="0"/>
                      <a:ext cx="5669771" cy="3353091"/>
                    </a:xfrm>
                    <a:prstGeom prst="rect">
                      <a:avLst/>
                    </a:prstGeom>
                  </pic:spPr>
                </pic:pic>
              </a:graphicData>
            </a:graphic>
          </wp:inline>
        </w:drawing>
      </w:r>
    </w:p>
    <w:p w14:paraId="6D17991F" w14:textId="77777777" w:rsidR="006D2696" w:rsidRPr="006D2696" w:rsidRDefault="006D2696" w:rsidP="006D2696">
      <w:pPr>
        <w:divId w:val="1453354881"/>
        <w:rPr>
          <w:b/>
        </w:rPr>
      </w:pPr>
      <w:r w:rsidRPr="006D2696">
        <w:rPr>
          <w:b/>
        </w:rPr>
        <w:t xml:space="preserve">Modifying a template </w:t>
      </w:r>
    </w:p>
    <w:p w14:paraId="3D5A2F4D" w14:textId="77777777" w:rsidR="006D2696" w:rsidRPr="006D2696" w:rsidRDefault="006D2696" w:rsidP="006D2696">
      <w:pPr>
        <w:divId w:val="1453354881"/>
        <w:rPr>
          <w:rFonts w:eastAsia="Times New Roman"/>
        </w:rPr>
      </w:pPr>
      <w:r w:rsidRPr="006D2696">
        <w:rPr>
          <w:rFonts w:eastAsia="Times New Roman"/>
        </w:rPr>
        <w:t xml:space="preserve">To modify an existing template, click the file name in the </w:t>
      </w:r>
      <w:r w:rsidRPr="006D2696">
        <w:rPr>
          <w:b/>
          <w:i/>
        </w:rPr>
        <w:t>Title</w:t>
      </w:r>
      <w:r w:rsidRPr="006D2696">
        <w:rPr>
          <w:rFonts w:eastAsia="Times New Roman"/>
        </w:rPr>
        <w:t xml:space="preserve"> column. The </w:t>
      </w:r>
      <w:r w:rsidRPr="006D2696">
        <w:rPr>
          <w:rFonts w:ascii="Arial" w:eastAsia="Times New Roman" w:hAnsi="Arial" w:cs="Arial"/>
          <w:b/>
          <w:bCs/>
          <w:color w:val="000000"/>
          <w:sz w:val="20"/>
          <w:szCs w:val="20"/>
        </w:rPr>
        <w:t>Do you want to save or open</w:t>
      </w:r>
      <w:r w:rsidRPr="006D2696">
        <w:rPr>
          <w:rFonts w:eastAsia="Times New Roman"/>
        </w:rPr>
        <w:t xml:space="preserve"> dialog box opens at the bottom of the screen. Select open or a save option to proceed.</w:t>
      </w:r>
    </w:p>
    <w:p w14:paraId="47D56C52" w14:textId="77777777" w:rsidR="006D2696" w:rsidRPr="006D2696" w:rsidRDefault="006D2696" w:rsidP="006D2696">
      <w:pPr>
        <w:divId w:val="1453354881"/>
        <w:rPr>
          <w:rFonts w:eastAsia="Times New Roman"/>
        </w:rPr>
      </w:pPr>
      <w:r w:rsidRPr="006D2696">
        <w:rPr>
          <w:rFonts w:eastAsia="Times New Roman"/>
        </w:rPr>
        <w:t>With the template (document) opens, make changes and save the file. If you did not save the file before editing, Windows Explorer opens. Choose the save location.</w:t>
      </w:r>
    </w:p>
    <w:p w14:paraId="61A96D57" w14:textId="77777777" w:rsidR="006D2696" w:rsidRPr="006D2696" w:rsidRDefault="006D2696" w:rsidP="006D2696">
      <w:pPr>
        <w:divId w:val="1453354881"/>
        <w:rPr>
          <w:rFonts w:eastAsia="Times New Roman"/>
          <w:b/>
        </w:rPr>
      </w:pPr>
      <w:r w:rsidRPr="006D2696">
        <w:rPr>
          <w:rFonts w:eastAsia="Times New Roman"/>
          <w:b/>
        </w:rPr>
        <w:t>Replacing a template</w:t>
      </w:r>
    </w:p>
    <w:p w14:paraId="3BD47D7E" w14:textId="77777777" w:rsidR="006D2696" w:rsidRPr="006D2696" w:rsidRDefault="006D2696" w:rsidP="006D2696">
      <w:pPr>
        <w:divId w:val="1453354881"/>
        <w:rPr>
          <w:rFonts w:eastAsia="Times New Roman"/>
        </w:rPr>
      </w:pPr>
      <w:r w:rsidRPr="006D2696">
        <w:rPr>
          <w:rFonts w:eastAsia="Times New Roman"/>
        </w:rPr>
        <w:t xml:space="preserve">Click </w:t>
      </w:r>
      <w:r w:rsidRPr="006D2696">
        <w:rPr>
          <w:rFonts w:ascii="Arial" w:eastAsia="Times New Roman" w:hAnsi="Arial" w:cs="Arial"/>
          <w:b/>
          <w:bCs/>
          <w:color w:val="000000"/>
          <w:sz w:val="20"/>
          <w:szCs w:val="20"/>
        </w:rPr>
        <w:t>+ Add New Template</w:t>
      </w:r>
      <w:r w:rsidRPr="006D2696">
        <w:rPr>
          <w:rFonts w:eastAsia="Times New Roman"/>
        </w:rPr>
        <w:t xml:space="preserve"> on the </w:t>
      </w:r>
      <w:r w:rsidRPr="006D2696">
        <w:rPr>
          <w:b/>
          <w:i/>
        </w:rPr>
        <w:t>Correspondence Templates</w:t>
      </w:r>
      <w:r w:rsidRPr="006D2696">
        <w:rPr>
          <w:rFonts w:eastAsia="Times New Roman"/>
        </w:rPr>
        <w:t xml:space="preserve"> title bar to open Windows Explorer.  Browse your folders and select the document, then click </w:t>
      </w:r>
      <w:r w:rsidRPr="006D2696">
        <w:rPr>
          <w:rFonts w:ascii="Arial" w:eastAsia="Times New Roman" w:hAnsi="Arial" w:cs="Arial"/>
          <w:b/>
          <w:bCs/>
          <w:color w:val="000000"/>
          <w:sz w:val="20"/>
          <w:szCs w:val="20"/>
        </w:rPr>
        <w:t>Open</w:t>
      </w:r>
      <w:r w:rsidRPr="006D2696">
        <w:rPr>
          <w:rFonts w:eastAsia="Times New Roman"/>
        </w:rPr>
        <w:t>.  The document (of the same name) replaces the previous version.</w:t>
      </w:r>
    </w:p>
    <w:p w14:paraId="61DF3146" w14:textId="77777777" w:rsidR="006D2696" w:rsidRPr="006D2696" w:rsidRDefault="006D2696" w:rsidP="006D2696">
      <w:pPr>
        <w:divId w:val="1453354881"/>
        <w:rPr>
          <w:b/>
        </w:rPr>
      </w:pPr>
      <w:r w:rsidRPr="006D2696">
        <w:rPr>
          <w:b/>
        </w:rPr>
        <w:t>Adding a template</w:t>
      </w:r>
    </w:p>
    <w:p w14:paraId="4A7236DA" w14:textId="77777777" w:rsidR="006D2696" w:rsidRPr="006D2696" w:rsidRDefault="006D2696" w:rsidP="006D2696">
      <w:pPr>
        <w:divId w:val="1453354881"/>
        <w:rPr>
          <w:rFonts w:eastAsia="Times New Roman"/>
        </w:rPr>
      </w:pPr>
      <w:r w:rsidRPr="006D2696">
        <w:rPr>
          <w:rFonts w:eastAsia="Times New Roman"/>
        </w:rPr>
        <w:t xml:space="preserve">Click </w:t>
      </w:r>
      <w:r w:rsidRPr="006D2696">
        <w:rPr>
          <w:rFonts w:eastAsia="Times New Roman"/>
          <w:b/>
        </w:rPr>
        <w:t xml:space="preserve">+ </w:t>
      </w:r>
      <w:r w:rsidRPr="006D2696">
        <w:rPr>
          <w:rFonts w:ascii="Arial" w:eastAsia="Times New Roman" w:hAnsi="Arial" w:cs="Arial"/>
          <w:b/>
          <w:bCs/>
          <w:color w:val="000000"/>
          <w:sz w:val="20"/>
          <w:szCs w:val="20"/>
        </w:rPr>
        <w:t>Add New Template</w:t>
      </w:r>
      <w:r w:rsidRPr="006D2696">
        <w:rPr>
          <w:rFonts w:eastAsia="Times New Roman"/>
        </w:rPr>
        <w:t xml:space="preserve"> on the </w:t>
      </w:r>
      <w:r w:rsidRPr="006D2696">
        <w:rPr>
          <w:b/>
          <w:i/>
        </w:rPr>
        <w:t>Correspondence Templates</w:t>
      </w:r>
      <w:r w:rsidRPr="006D2696">
        <w:rPr>
          <w:rFonts w:ascii="Arial" w:eastAsia="Times New Roman" w:hAnsi="Arial" w:cs="Arial"/>
          <w:i/>
          <w:iCs/>
          <w:color w:val="000000"/>
          <w:sz w:val="20"/>
          <w:szCs w:val="20"/>
        </w:rPr>
        <w:t xml:space="preserve"> </w:t>
      </w:r>
      <w:r w:rsidRPr="006D2696">
        <w:rPr>
          <w:rFonts w:eastAsia="Times New Roman"/>
        </w:rPr>
        <w:t>title bar. Windows Explorer opens.</w:t>
      </w:r>
    </w:p>
    <w:p w14:paraId="1AAF1CAB" w14:textId="77777777" w:rsidR="006D2696" w:rsidRPr="006D2696" w:rsidRDefault="006D2696" w:rsidP="006D2696">
      <w:pPr>
        <w:divId w:val="1453354881"/>
        <w:rPr>
          <w:rFonts w:eastAsia="Times New Roman"/>
        </w:rPr>
      </w:pPr>
      <w:r w:rsidRPr="006D2696">
        <w:rPr>
          <w:rFonts w:eastAsia="Times New Roman"/>
        </w:rPr>
        <w:t>Browse and select the document from your share drive.</w:t>
      </w:r>
    </w:p>
    <w:p w14:paraId="4AEB8CEF" w14:textId="77777777" w:rsidR="006D2696" w:rsidRPr="006D2696" w:rsidRDefault="006D2696" w:rsidP="006D2696">
      <w:pPr>
        <w:divId w:val="1453354881"/>
        <w:rPr>
          <w:rFonts w:eastAsia="Times New Roman"/>
        </w:rPr>
      </w:pPr>
      <w:r w:rsidRPr="006D2696">
        <w:rPr>
          <w:rFonts w:eastAsia="Times New Roman"/>
        </w:rPr>
        <w:t xml:space="preserve">Click </w:t>
      </w:r>
      <w:r w:rsidRPr="006D2696">
        <w:rPr>
          <w:rFonts w:ascii="Arial" w:eastAsia="Times New Roman" w:hAnsi="Arial" w:cs="Arial"/>
          <w:b/>
          <w:bCs/>
          <w:color w:val="000000"/>
          <w:sz w:val="20"/>
          <w:szCs w:val="20"/>
        </w:rPr>
        <w:t>Open</w:t>
      </w:r>
      <w:r w:rsidRPr="006D2696">
        <w:rPr>
          <w:rFonts w:eastAsia="Times New Roman"/>
        </w:rPr>
        <w:t>.</w:t>
      </w:r>
    </w:p>
    <w:p w14:paraId="498A8B3C" w14:textId="68C02761" w:rsidR="006D2696" w:rsidRPr="006D2696" w:rsidRDefault="006D2696" w:rsidP="00DA1089">
      <w:pPr>
        <w:pStyle w:val="Heading2"/>
        <w:divId w:val="1453354881"/>
      </w:pPr>
      <w:bookmarkStart w:id="324" w:name="_Toc457221348"/>
      <w:bookmarkStart w:id="325" w:name="_Toc457586537"/>
      <w:r w:rsidRPr="006D2696">
        <w:t xml:space="preserve">Locked </w:t>
      </w:r>
      <w:bookmarkEnd w:id="324"/>
      <w:bookmarkEnd w:id="325"/>
      <w:r w:rsidR="00751462">
        <w:t>Requests</w:t>
      </w:r>
    </w:p>
    <w:p w14:paraId="630C518A" w14:textId="161629AD" w:rsidR="006D2696" w:rsidRPr="006D2696" w:rsidRDefault="006D2696" w:rsidP="006D2696">
      <w:pPr>
        <w:spacing w:after="240"/>
        <w:divId w:val="1453354881"/>
      </w:pPr>
      <w:r w:rsidRPr="006D2696">
        <w:t xml:space="preserve">Purpose:  Administrators can unlock </w:t>
      </w:r>
      <w:r w:rsidR="00751462">
        <w:t>requests</w:t>
      </w:r>
      <w:r w:rsidRPr="006D2696">
        <w:t>.</w:t>
      </w:r>
    </w:p>
    <w:p w14:paraId="6AA105AE" w14:textId="6B499342" w:rsidR="006D2696" w:rsidRPr="006D2696" w:rsidRDefault="0079200C" w:rsidP="0079200C">
      <w:pPr>
        <w:spacing w:after="360"/>
        <w:ind w:left="270"/>
        <w:divId w:val="1453354881"/>
      </w:pPr>
      <w:r>
        <w:rPr>
          <w:noProof/>
        </w:rPr>
        <w:drawing>
          <wp:inline distT="0" distB="0" distL="0" distR="0" wp14:anchorId="4E6B91EE" wp14:editId="642E6359">
            <wp:extent cx="4839119" cy="3726503"/>
            <wp:effectExtent l="0" t="0" r="0" b="762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
                    <pic:cNvPicPr/>
                  </pic:nvPicPr>
                  <pic:blipFill>
                    <a:blip r:embed="rId254">
                      <a:extLst>
                        <a:ext uri="{28A0092B-C50C-407E-A947-70E740481C1C}">
                          <a14:useLocalDpi xmlns:a14="http://schemas.microsoft.com/office/drawing/2010/main" val="0"/>
                        </a:ext>
                      </a:extLst>
                    </a:blip>
                    <a:stretch>
                      <a:fillRect/>
                    </a:stretch>
                  </pic:blipFill>
                  <pic:spPr>
                    <a:xfrm>
                      <a:off x="0" y="0"/>
                      <a:ext cx="4839119" cy="3726503"/>
                    </a:xfrm>
                    <a:prstGeom prst="rect">
                      <a:avLst/>
                    </a:prstGeom>
                  </pic:spPr>
                </pic:pic>
              </a:graphicData>
            </a:graphic>
          </wp:inline>
        </w:drawing>
      </w:r>
    </w:p>
    <w:p w14:paraId="3E63C94A" w14:textId="581DA2DD" w:rsidR="006D2696" w:rsidRPr="006D2696" w:rsidRDefault="006D2696" w:rsidP="006D2696">
      <w:pPr>
        <w:divId w:val="1453354881"/>
      </w:pPr>
      <w:r w:rsidRPr="006D2696">
        <w:t xml:space="preserve">All locked </w:t>
      </w:r>
      <w:r w:rsidR="00F4152B">
        <w:t>requests</w:t>
      </w:r>
      <w:r w:rsidRPr="006D2696">
        <w:t xml:space="preserve"> appear on the list.  The </w:t>
      </w:r>
      <w:r w:rsidRPr="006D2696">
        <w:rPr>
          <w:b/>
        </w:rPr>
        <w:t>Remove Lock</w:t>
      </w:r>
      <w:r w:rsidRPr="006D2696">
        <w:t xml:space="preserve"> button changes the lock status.</w:t>
      </w:r>
    </w:p>
    <w:p w14:paraId="152DF700" w14:textId="77777777" w:rsidR="006D2696" w:rsidRPr="006D2696" w:rsidRDefault="006D2696" w:rsidP="006D2696">
      <w:pPr>
        <w:divId w:val="1453354881"/>
      </w:pPr>
    </w:p>
    <w:sectPr w:rsidR="006D2696" w:rsidRPr="006D2696" w:rsidSect="00145C88">
      <w:pgSz w:w="12240" w:h="15840" w:code="1"/>
      <w:pgMar w:top="1440" w:right="1440" w:bottom="1080" w:left="1440" w:header="432" w:footer="432"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 w:author="Sanija Shabani" w:date="2017-06-22T11:51:00Z" w:initials="SS">
    <w:p w14:paraId="709CA45F" w14:textId="6DBDA7DF" w:rsidR="003864C8" w:rsidRDefault="003864C8">
      <w:pPr>
        <w:pStyle w:val="CommentText"/>
      </w:pPr>
      <w:bookmarkStart w:id="4" w:name="_GoBack"/>
      <w:bookmarkEnd w:id="4"/>
      <w:r>
        <w:rPr>
          <w:rStyle w:val="CommentReference"/>
        </w:rPr>
        <w:annotationRef/>
      </w:r>
      <w:r>
        <w:t>Change to HDS</w:t>
      </w:r>
    </w:p>
  </w:comment>
  <w:comment w:id="6" w:author="Sanija Shabani" w:date="2017-06-23T10:49:00Z" w:initials="SS">
    <w:p w14:paraId="50466019" w14:textId="5A3DA231" w:rsidR="003864C8" w:rsidRDefault="003864C8">
      <w:pPr>
        <w:pStyle w:val="CommentText"/>
      </w:pPr>
      <w:r>
        <w:rPr>
          <w:rStyle w:val="CommentReference"/>
        </w:rPr>
        <w:annotationRef/>
      </w:r>
      <w:r>
        <w:t>Myrtle to upload new image referencing HDS instead of BACTES</w:t>
      </w:r>
    </w:p>
  </w:comment>
  <w:comment w:id="9" w:author="Sanija Shabani" w:date="2017-06-22T11:52:00Z" w:initials="SS">
    <w:p w14:paraId="5606DC2F" w14:textId="7ED706A0" w:rsidR="003864C8" w:rsidRDefault="003864C8">
      <w:pPr>
        <w:pStyle w:val="CommentText"/>
      </w:pPr>
      <w:r>
        <w:rPr>
          <w:rStyle w:val="CommentReference"/>
        </w:rPr>
        <w:annotationRef/>
      </w:r>
      <w:r>
        <w:t>Change last user to HDS</w:t>
      </w:r>
    </w:p>
  </w:comment>
  <w:comment w:id="16" w:author="Sanija Shabani" w:date="2017-06-22T11:56:00Z" w:initials="SS">
    <w:p w14:paraId="1C36F0CE" w14:textId="1AB35A3E" w:rsidR="003864C8" w:rsidRDefault="003864C8">
      <w:pPr>
        <w:pStyle w:val="CommentText"/>
      </w:pPr>
      <w:r>
        <w:rPr>
          <w:rStyle w:val="CommentReference"/>
        </w:rPr>
        <w:annotationRef/>
      </w:r>
      <w:r>
        <w:t>Seems there is image between 4. and 5. (distribution queue). Please clear it.</w:t>
      </w:r>
    </w:p>
  </w:comment>
  <w:comment w:id="18" w:author="Sanija Shabani" w:date="2017-06-22T11:58:00Z" w:initials="SS">
    <w:p w14:paraId="6C93D26B" w14:textId="7DFC322D" w:rsidR="003864C8" w:rsidRDefault="003864C8">
      <w:pPr>
        <w:pStyle w:val="CommentText"/>
      </w:pPr>
      <w:r>
        <w:rPr>
          <w:rStyle w:val="CommentReference"/>
        </w:rPr>
        <w:annotationRef/>
      </w:r>
    </w:p>
  </w:comment>
  <w:comment w:id="19" w:author="Sanija Shabani" w:date="2017-06-22T11:58:00Z" w:initials="SS">
    <w:p w14:paraId="4F1DF5E3" w14:textId="36C4E440" w:rsidR="003864C8" w:rsidRDefault="003864C8">
      <w:pPr>
        <w:pStyle w:val="CommentText"/>
      </w:pPr>
      <w:r>
        <w:rPr>
          <w:rStyle w:val="CommentReference"/>
        </w:rPr>
        <w:annotationRef/>
      </w:r>
      <w:r>
        <w:t>Lot of space here</w:t>
      </w:r>
    </w:p>
  </w:comment>
  <w:comment w:id="22" w:author="Sanija Shabani" w:date="2017-06-22T11:59:00Z" w:initials="SS">
    <w:p w14:paraId="5C8E2B4F" w14:textId="55206EEF" w:rsidR="003864C8" w:rsidRDefault="003864C8">
      <w:pPr>
        <w:pStyle w:val="CommentText"/>
      </w:pPr>
      <w:r>
        <w:rPr>
          <w:rStyle w:val="CommentReference"/>
        </w:rPr>
        <w:annotationRef/>
      </w:r>
    </w:p>
  </w:comment>
  <w:comment w:id="23" w:author="Sanija Shabani" w:date="2017-06-22T11:59:00Z" w:initials="SS">
    <w:p w14:paraId="0E21326B" w14:textId="393A037D" w:rsidR="003864C8" w:rsidRDefault="003864C8">
      <w:pPr>
        <w:pStyle w:val="CommentText"/>
      </w:pPr>
      <w:r>
        <w:rPr>
          <w:rStyle w:val="CommentReference"/>
        </w:rPr>
        <w:annotationRef/>
      </w:r>
      <w:r>
        <w:t>Call it Distribution Queue</w:t>
      </w:r>
    </w:p>
  </w:comment>
  <w:comment w:id="32" w:author="Sanija Shabani" w:date="2017-06-23T10:58:00Z" w:initials="SS">
    <w:p w14:paraId="31D9DAB4" w14:textId="3E30E1DF" w:rsidR="003864C8" w:rsidRDefault="003864C8">
      <w:pPr>
        <w:pStyle w:val="CommentText"/>
      </w:pPr>
      <w:r>
        <w:rPr>
          <w:rStyle w:val="CommentReference"/>
        </w:rPr>
        <w:annotationRef/>
      </w:r>
      <w:r>
        <w:t>Changed image to reflect true sign in screen as in screenshot above. The one we had was and still is relevant for lower environments.</w:t>
      </w:r>
    </w:p>
  </w:comment>
  <w:comment w:id="38" w:author="Sanija Shabani" w:date="2017-06-23T11:04:00Z" w:initials="SS">
    <w:p w14:paraId="688BFED7" w14:textId="71774AA1" w:rsidR="003864C8" w:rsidRDefault="003864C8">
      <w:pPr>
        <w:pStyle w:val="CommentText"/>
      </w:pPr>
      <w:r>
        <w:rPr>
          <w:rStyle w:val="CommentReference"/>
        </w:rPr>
        <w:annotationRef/>
      </w:r>
      <w:r>
        <w:t>No longer relevant, removed this part. Logging out of application takes user back to login screen.</w:t>
      </w:r>
    </w:p>
  </w:comment>
  <w:comment w:id="50" w:author="Sanija Shabani" w:date="2017-06-22T12:02:00Z" w:initials="SS">
    <w:p w14:paraId="372BBFDD" w14:textId="132AE45D" w:rsidR="003864C8" w:rsidRDefault="003864C8">
      <w:pPr>
        <w:pStyle w:val="CommentText"/>
      </w:pPr>
      <w:r>
        <w:rPr>
          <w:rStyle w:val="CommentReference"/>
        </w:rPr>
        <w:annotationRef/>
      </w:r>
      <w:r>
        <w:t>Can we get new image with updated modules? We added Tasks and My Documents.</w:t>
      </w:r>
    </w:p>
  </w:comment>
  <w:comment w:id="60" w:author="Sanija Shabani" w:date="2017-06-22T12:04:00Z" w:initials="SS">
    <w:p w14:paraId="0B146E46" w14:textId="59533B0F" w:rsidR="003864C8" w:rsidRDefault="003864C8">
      <w:pPr>
        <w:pStyle w:val="CommentText"/>
      </w:pPr>
      <w:r>
        <w:rPr>
          <w:rStyle w:val="CommentReference"/>
        </w:rPr>
        <w:annotationRef/>
      </w:r>
      <w:r>
        <w:t>New image with updated modules needed.</w:t>
      </w:r>
    </w:p>
  </w:comment>
  <w:comment w:id="65" w:author="Sanija Shabani" w:date="2017-06-22T12:05:00Z" w:initials="SS">
    <w:p w14:paraId="7EBC77D4" w14:textId="5C5B7CC4" w:rsidR="003864C8" w:rsidRDefault="003864C8">
      <w:pPr>
        <w:pStyle w:val="CommentText"/>
      </w:pPr>
      <w:r>
        <w:rPr>
          <w:rStyle w:val="CommentReference"/>
        </w:rPr>
        <w:annotationRef/>
      </w:r>
      <w:r>
        <w:t>New image needed.</w:t>
      </w:r>
    </w:p>
  </w:comment>
  <w:comment w:id="69" w:author="Sanija Shabani" w:date="2017-06-22T12:06:00Z" w:initials="SS">
    <w:p w14:paraId="01070390" w14:textId="5612AFCF" w:rsidR="003864C8" w:rsidRDefault="003864C8">
      <w:pPr>
        <w:pStyle w:val="CommentText"/>
      </w:pPr>
      <w:r>
        <w:rPr>
          <w:rStyle w:val="CommentReference"/>
        </w:rPr>
        <w:annotationRef/>
      </w:r>
      <w:r>
        <w:t>Once we added new images with updated modules, they need to be added to this list.</w:t>
      </w:r>
    </w:p>
  </w:comment>
  <w:comment w:id="82" w:author="Sanija Shabani" w:date="2017-06-23T11:10:00Z" w:initials="SS">
    <w:p w14:paraId="4B13931E" w14:textId="444506AC" w:rsidR="003864C8" w:rsidRDefault="003864C8">
      <w:pPr>
        <w:pStyle w:val="CommentText"/>
      </w:pPr>
      <w:r>
        <w:rPr>
          <w:rStyle w:val="CommentReference"/>
        </w:rPr>
        <w:annotationRef/>
      </w:r>
      <w:r>
        <w:t>Need to follow same for Documents, Tasks, My Documents and Admin (what they do)</w:t>
      </w:r>
    </w:p>
  </w:comment>
  <w:comment w:id="101" w:author="Sanija Shabani" w:date="2017-06-23T11:12:00Z" w:initials="SS">
    <w:p w14:paraId="61516267" w14:textId="58CC4872" w:rsidR="003864C8" w:rsidRDefault="003864C8">
      <w:pPr>
        <w:pStyle w:val="CommentText"/>
      </w:pPr>
      <w:r>
        <w:rPr>
          <w:rStyle w:val="CommentReference"/>
        </w:rPr>
        <w:annotationRef/>
      </w:r>
      <w:r>
        <w:t>Need to insert My Documents in here and what they do.</w:t>
      </w:r>
    </w:p>
  </w:comment>
  <w:comment w:id="117" w:author="Sanija Shabani" w:date="2017-06-23T11:12:00Z" w:initials="SS">
    <w:p w14:paraId="3C20DB40" w14:textId="32B04CE2" w:rsidR="003864C8" w:rsidRDefault="003864C8">
      <w:pPr>
        <w:pStyle w:val="CommentText"/>
      </w:pPr>
      <w:r>
        <w:rPr>
          <w:rStyle w:val="CommentReference"/>
        </w:rPr>
        <w:annotationRef/>
      </w:r>
      <w:r>
        <w:t xml:space="preserve">Quality of image is not so good. Can we make it more clear as the one before? </w:t>
      </w:r>
    </w:p>
  </w:comment>
  <w:comment w:id="118" w:author="Susan Ladwig" w:date="2017-06-23T17:06:00Z" w:initials="SL">
    <w:p w14:paraId="06C943B5" w14:textId="53A7DAF5" w:rsidR="00E46071" w:rsidRDefault="00E46071">
      <w:pPr>
        <w:pStyle w:val="CommentText"/>
      </w:pPr>
      <w:r>
        <w:rPr>
          <w:rStyle w:val="CommentReference"/>
        </w:rPr>
        <w:annotationRef/>
      </w:r>
      <w:r>
        <w:t xml:space="preserve">I would need the log in information for Owen Quartz.  </w:t>
      </w:r>
    </w:p>
  </w:comment>
  <w:comment w:id="120" w:author="Sanija Shabani" w:date="2017-06-22T12:27:00Z" w:initials="SS">
    <w:p w14:paraId="30F0FB31" w14:textId="44489A79" w:rsidR="003864C8" w:rsidRDefault="003864C8">
      <w:pPr>
        <w:pStyle w:val="CommentText"/>
      </w:pPr>
      <w:r>
        <w:rPr>
          <w:rStyle w:val="CommentReference"/>
        </w:rPr>
        <w:annotationRef/>
      </w:r>
      <w:r>
        <w:t>New image needed, updated modules.</w:t>
      </w:r>
    </w:p>
  </w:comment>
  <w:comment w:id="123" w:author="Sanija Shabani" w:date="2017-06-23T11:18:00Z" w:initials="SS">
    <w:p w14:paraId="6BFB5EB9" w14:textId="30D484E0" w:rsidR="003864C8" w:rsidRDefault="003864C8">
      <w:pPr>
        <w:pStyle w:val="CommentText"/>
      </w:pPr>
      <w:r>
        <w:rPr>
          <w:rStyle w:val="CommentReference"/>
        </w:rPr>
        <w:annotationRef/>
      </w:r>
      <w:r>
        <w:t>Can we get more clear image?</w:t>
      </w:r>
    </w:p>
  </w:comment>
  <w:comment w:id="124" w:author="Susan Ladwig" w:date="2017-06-23T17:07:00Z" w:initials="SL">
    <w:p w14:paraId="16DD8867" w14:textId="03D64119" w:rsidR="00E46071" w:rsidRDefault="00E46071">
      <w:pPr>
        <w:pStyle w:val="CommentText"/>
      </w:pPr>
      <w:r>
        <w:rPr>
          <w:rStyle w:val="CommentReference"/>
        </w:rPr>
        <w:annotationRef/>
      </w:r>
      <w:r>
        <w:t>See above</w:t>
      </w:r>
    </w:p>
  </w:comment>
  <w:comment w:id="126" w:author="Sanija Shabani" w:date="2017-06-22T12:27:00Z" w:initials="SS">
    <w:p w14:paraId="48B49C7C" w14:textId="15D6BDB8" w:rsidR="003864C8" w:rsidRDefault="003864C8">
      <w:pPr>
        <w:pStyle w:val="CommentText"/>
      </w:pPr>
      <w:r>
        <w:rPr>
          <w:rStyle w:val="CommentReference"/>
        </w:rPr>
        <w:annotationRef/>
      </w:r>
      <w:r>
        <w:t>Same as above.</w:t>
      </w:r>
    </w:p>
  </w:comment>
  <w:comment w:id="139" w:author="Sanija Shabani" w:date="2017-06-23T11:19:00Z" w:initials="SS">
    <w:p w14:paraId="0204ABC1" w14:textId="78314581" w:rsidR="003864C8" w:rsidRDefault="003864C8">
      <w:pPr>
        <w:pStyle w:val="CommentText"/>
      </w:pPr>
      <w:r>
        <w:rPr>
          <w:rStyle w:val="CommentReference"/>
        </w:rPr>
        <w:annotationRef/>
      </w:r>
      <w:r>
        <w:t>Need new image that shows all modules on the left.</w:t>
      </w:r>
    </w:p>
  </w:comment>
  <w:comment w:id="140" w:author="Susan Ladwig" w:date="2017-06-23T17:07:00Z" w:initials="SL">
    <w:p w14:paraId="398BE5DC" w14:textId="53406988" w:rsidR="00E46071" w:rsidRDefault="00E46071">
      <w:pPr>
        <w:pStyle w:val="CommentText"/>
      </w:pPr>
      <w:r>
        <w:rPr>
          <w:rStyle w:val="CommentReference"/>
        </w:rPr>
        <w:annotationRef/>
      </w:r>
      <w:r>
        <w:t xml:space="preserve">Need Myrtle to do that- the dashboard of the test user I have is not editable. </w:t>
      </w:r>
    </w:p>
  </w:comment>
  <w:comment w:id="142" w:author="Sanija Shabani" w:date="2017-06-23T11:19:00Z" w:initials="SS">
    <w:p w14:paraId="2052B723" w14:textId="6698EE16" w:rsidR="003864C8" w:rsidRDefault="003864C8">
      <w:pPr>
        <w:pStyle w:val="CommentText"/>
      </w:pPr>
      <w:r>
        <w:rPr>
          <w:rStyle w:val="CommentReference"/>
        </w:rPr>
        <w:annotationRef/>
      </w:r>
      <w:r>
        <w:t>Same as above. If you don’t have tools to make same as what we have now then let’s leave it.</w:t>
      </w:r>
    </w:p>
  </w:comment>
  <w:comment w:id="151" w:author="Sanija Shabani" w:date="2017-06-23T11:23:00Z" w:initials="SS">
    <w:p w14:paraId="12562F44" w14:textId="06281817" w:rsidR="003864C8" w:rsidRDefault="003864C8">
      <w:pPr>
        <w:pStyle w:val="CommentText"/>
      </w:pPr>
      <w:r>
        <w:rPr>
          <w:rStyle w:val="CommentReference"/>
        </w:rPr>
        <w:annotationRef/>
      </w:r>
      <w:r>
        <w:t>Added updated Add new widget screenshot.</w:t>
      </w:r>
    </w:p>
  </w:comment>
  <w:comment w:id="195" w:author="Sanija Shabani" w:date="2017-06-22T12:36:00Z" w:initials="SS">
    <w:p w14:paraId="261ECA90" w14:textId="1E942693" w:rsidR="003864C8" w:rsidRDefault="003864C8">
      <w:pPr>
        <w:pStyle w:val="CommentText"/>
      </w:pPr>
      <w:r>
        <w:rPr>
          <w:rStyle w:val="CommentReference"/>
        </w:rPr>
        <w:annotationRef/>
      </w:r>
      <w:r>
        <w:t>New image needed.</w:t>
      </w:r>
    </w:p>
  </w:comment>
  <w:comment w:id="253" w:author="Sanija Shabani" w:date="2017-06-22T14:31:00Z" w:initials="SS">
    <w:p w14:paraId="3289D854" w14:textId="5E5CB60F" w:rsidR="003864C8" w:rsidRDefault="003864C8">
      <w:pPr>
        <w:pStyle w:val="CommentText"/>
      </w:pPr>
      <w:r>
        <w:rPr>
          <w:rStyle w:val="CommentReference"/>
        </w:rPr>
        <w:annotationRef/>
      </w:r>
      <w:r>
        <w:t>Please remove this line. No longer the case.</w:t>
      </w:r>
    </w:p>
  </w:comment>
  <w:comment w:id="258" w:author="Sanija Shabani" w:date="2017-06-22T14:34:00Z" w:initials="SS">
    <w:p w14:paraId="0DC13E5D" w14:textId="460F1CE7" w:rsidR="003864C8" w:rsidRDefault="003864C8">
      <w:pPr>
        <w:pStyle w:val="CommentText"/>
      </w:pPr>
      <w:r>
        <w:rPr>
          <w:rStyle w:val="CommentReference"/>
        </w:rPr>
        <w:annotationRef/>
      </w:r>
      <w:r>
        <w:t>Doesn’t matter anymore, please remove this line. User can type capital or lower case letters to bring same results.</w:t>
      </w:r>
    </w:p>
  </w:comment>
  <w:comment w:id="265" w:author="Sanija Shabani" w:date="2017-06-22T14:35:00Z" w:initials="SS">
    <w:p w14:paraId="2C11F0BA" w14:textId="3ACE28E1" w:rsidR="003864C8" w:rsidRDefault="003864C8">
      <w:pPr>
        <w:pStyle w:val="CommentText"/>
      </w:pPr>
      <w:r>
        <w:rPr>
          <w:rStyle w:val="CommentReference"/>
        </w:rPr>
        <w:annotationRef/>
      </w:r>
      <w:r>
        <w:t>Same as above.</w:t>
      </w:r>
    </w:p>
  </w:comment>
  <w:comment w:id="269" w:author="Sanija Shabani" w:date="2017-06-23T11:51:00Z" w:initials="SS">
    <w:p w14:paraId="4FF1921C" w14:textId="69DA6D72" w:rsidR="003864C8" w:rsidRDefault="003864C8">
      <w:pPr>
        <w:pStyle w:val="CommentText"/>
      </w:pPr>
      <w:r>
        <w:rPr>
          <w:rStyle w:val="CommentReference"/>
        </w:rPr>
        <w:annotationRef/>
      </w:r>
      <w:r>
        <w:t>Need updated image with new modules added. Again, if no tool to make this as clear as it is now let’s leave it.</w:t>
      </w:r>
    </w:p>
  </w:comment>
  <w:comment w:id="271" w:author="Sanija Shabani" w:date="2017-06-22T14:38:00Z" w:initials="SS">
    <w:p w14:paraId="607EF864" w14:textId="1F99A090" w:rsidR="003864C8" w:rsidRDefault="003864C8">
      <w:pPr>
        <w:pStyle w:val="CommentText"/>
      </w:pPr>
      <w:r>
        <w:rPr>
          <w:rStyle w:val="CommentReference"/>
        </w:rPr>
        <w:annotationRef/>
      </w:r>
      <w:r>
        <w:t>Need new image. Rich-Text Format no longer an option.</w:t>
      </w:r>
    </w:p>
  </w:comment>
  <w:comment w:id="275" w:author="Sanija Shabani" w:date="2017-06-22T14:38:00Z" w:initials="SS">
    <w:p w14:paraId="20E7E462" w14:textId="365DBB50" w:rsidR="003864C8" w:rsidRDefault="003864C8">
      <w:pPr>
        <w:pStyle w:val="CommentText"/>
      </w:pPr>
      <w:r>
        <w:rPr>
          <w:rStyle w:val="CommentReference"/>
        </w:rPr>
        <w:annotationRef/>
      </w:r>
      <w:r>
        <w:t>We removed this option from the list. Please update.</w:t>
      </w:r>
    </w:p>
  </w:comment>
  <w:comment w:id="281" w:author="Sanija Shabani" w:date="2017-06-22T14:49:00Z" w:initials="SS">
    <w:p w14:paraId="36C1B5EC" w14:textId="6D9231F4" w:rsidR="003864C8" w:rsidRDefault="003864C8">
      <w:pPr>
        <w:pStyle w:val="CommentText"/>
      </w:pPr>
      <w:r>
        <w:rPr>
          <w:rStyle w:val="CommentReference"/>
        </w:rPr>
        <w:annotationRef/>
      </w:r>
      <w:r>
        <w:t>Object Type is either Request or File if that’s what you select in dropdown before you start search. If you opt for ALL, Object Type can be Request, Task, File, Widget_List, etc. This should be updated.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09CA45F" w15:done="1"/>
  <w15:commentEx w15:paraId="50466019" w15:done="0"/>
  <w15:commentEx w15:paraId="5606DC2F" w15:done="1"/>
  <w15:commentEx w15:paraId="1C36F0CE" w15:done="1"/>
  <w15:commentEx w15:paraId="6C93D26B" w15:done="1"/>
  <w15:commentEx w15:paraId="4F1DF5E3" w15:paraIdParent="6C93D26B" w15:done="1"/>
  <w15:commentEx w15:paraId="5C8E2B4F" w15:done="1"/>
  <w15:commentEx w15:paraId="0E21326B" w15:paraIdParent="5C8E2B4F" w15:done="1"/>
  <w15:commentEx w15:paraId="31D9DAB4" w15:done="1"/>
  <w15:commentEx w15:paraId="688BFED7" w15:done="0"/>
  <w15:commentEx w15:paraId="372BBFDD" w15:done="1"/>
  <w15:commentEx w15:paraId="0B146E46" w15:done="1"/>
  <w15:commentEx w15:paraId="7EBC77D4" w15:done="1"/>
  <w15:commentEx w15:paraId="01070390" w15:done="1"/>
  <w15:commentEx w15:paraId="4B13931E" w15:done="0"/>
  <w15:commentEx w15:paraId="61516267" w15:done="1"/>
  <w15:commentEx w15:paraId="3C20DB40" w15:done="0"/>
  <w15:commentEx w15:paraId="06C943B5" w15:paraIdParent="3C20DB40" w15:done="0"/>
  <w15:commentEx w15:paraId="30F0FB31" w15:done="1"/>
  <w15:commentEx w15:paraId="6BFB5EB9" w15:done="0"/>
  <w15:commentEx w15:paraId="16DD8867" w15:paraIdParent="6BFB5EB9" w15:done="0"/>
  <w15:commentEx w15:paraId="48B49C7C" w15:done="1"/>
  <w15:commentEx w15:paraId="0204ABC1" w15:done="0"/>
  <w15:commentEx w15:paraId="398BE5DC" w15:paraIdParent="0204ABC1" w15:done="0"/>
  <w15:commentEx w15:paraId="2052B723" w15:done="1"/>
  <w15:commentEx w15:paraId="12562F44" w15:done="1"/>
  <w15:commentEx w15:paraId="261ECA90" w15:done="1"/>
  <w15:commentEx w15:paraId="3289D854" w15:done="1"/>
  <w15:commentEx w15:paraId="0DC13E5D" w15:done="1"/>
  <w15:commentEx w15:paraId="2C11F0BA" w15:done="1"/>
  <w15:commentEx w15:paraId="4FF1921C" w15:done="1"/>
  <w15:commentEx w15:paraId="607EF864" w15:done="0"/>
  <w15:commentEx w15:paraId="20E7E462" w15:done="1"/>
  <w15:commentEx w15:paraId="36C1B5EC" w15:done="1"/>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B1540E" w14:textId="77777777" w:rsidR="006C52E2" w:rsidRDefault="006C52E2" w:rsidP="005B1730">
      <w:pPr>
        <w:spacing w:after="0"/>
      </w:pPr>
      <w:r>
        <w:separator/>
      </w:r>
    </w:p>
  </w:endnote>
  <w:endnote w:type="continuationSeparator" w:id="0">
    <w:p w14:paraId="7771F296" w14:textId="77777777" w:rsidR="006C52E2" w:rsidRDefault="006C52E2" w:rsidP="005B173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Aharoni">
    <w:charset w:val="B1"/>
    <w:family w:val="auto"/>
    <w:pitch w:val="variable"/>
    <w:sig w:usb0="00000801" w:usb1="00000000" w:usb2="00000000" w:usb3="00000000" w:csb0="00000020"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E16ECD" w14:textId="300CC385" w:rsidR="003864C8" w:rsidRPr="00015459" w:rsidRDefault="003864C8" w:rsidP="00382FDF">
    <w:pPr>
      <w:pStyle w:val="Footer"/>
      <w:rPr>
        <w:color w:val="767171" w:themeColor="background2" w:themeShade="80"/>
        <w:sz w:val="20"/>
        <w:szCs w:val="20"/>
      </w:rPr>
    </w:pPr>
    <w:r w:rsidRPr="003F6941">
      <w:rPr>
        <w:color w:val="767171" w:themeColor="background2" w:themeShade="80"/>
        <w:sz w:val="20"/>
        <w:szCs w:val="20"/>
      </w:rPr>
      <w:t>Version 1.1</w:t>
    </w:r>
    <w:r w:rsidRPr="00015459">
      <w:rPr>
        <w:color w:val="767171" w:themeColor="background2" w:themeShade="80"/>
        <w:sz w:val="20"/>
        <w:szCs w:val="20"/>
      </w:rPr>
      <w:tab/>
    </w:r>
    <w:r w:rsidRPr="00015459">
      <w:rPr>
        <w:color w:val="767171" w:themeColor="background2" w:themeShade="80"/>
        <w:sz w:val="20"/>
        <w:szCs w:val="20"/>
      </w:rPr>
      <w:fldChar w:fldCharType="begin"/>
    </w:r>
    <w:r w:rsidRPr="00015459">
      <w:rPr>
        <w:color w:val="767171" w:themeColor="background2" w:themeShade="80"/>
        <w:sz w:val="20"/>
        <w:szCs w:val="20"/>
      </w:rPr>
      <w:instrText xml:space="preserve"> PAGE   \* MERGEFORMAT </w:instrText>
    </w:r>
    <w:r w:rsidRPr="00015459">
      <w:rPr>
        <w:color w:val="767171" w:themeColor="background2" w:themeShade="80"/>
        <w:sz w:val="20"/>
        <w:szCs w:val="20"/>
      </w:rPr>
      <w:fldChar w:fldCharType="separate"/>
    </w:r>
    <w:r w:rsidR="00E46071">
      <w:rPr>
        <w:noProof/>
        <w:color w:val="767171" w:themeColor="background2" w:themeShade="80"/>
        <w:sz w:val="20"/>
        <w:szCs w:val="20"/>
      </w:rPr>
      <w:t>2</w:t>
    </w:r>
    <w:r w:rsidRPr="00015459">
      <w:rPr>
        <w:noProof/>
        <w:color w:val="767171" w:themeColor="background2" w:themeShade="80"/>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F53827" w14:textId="2866A6B0" w:rsidR="003864C8" w:rsidRDefault="003864C8">
    <w:pPr>
      <w:pStyle w:val="Footer"/>
    </w:pPr>
    <w:r w:rsidRPr="00D1689A">
      <w:rPr>
        <w:sz w:val="20"/>
        <w:szCs w:val="20"/>
      </w:rPr>
      <w:t>Version 1.1</w:t>
    </w:r>
    <w:r>
      <w:tab/>
    </w:r>
    <w:r w:rsidRPr="0070677C">
      <w:rPr>
        <w:sz w:val="22"/>
        <w:szCs w:val="22"/>
      </w:rPr>
      <w:fldChar w:fldCharType="begin"/>
    </w:r>
    <w:r w:rsidRPr="0070677C">
      <w:rPr>
        <w:sz w:val="22"/>
        <w:szCs w:val="22"/>
      </w:rPr>
      <w:instrText xml:space="preserve"> PAGE   \* MERGEFORMAT </w:instrText>
    </w:r>
    <w:r w:rsidRPr="0070677C">
      <w:rPr>
        <w:sz w:val="22"/>
        <w:szCs w:val="22"/>
      </w:rPr>
      <w:fldChar w:fldCharType="separate"/>
    </w:r>
    <w:r w:rsidR="006C52E2">
      <w:rPr>
        <w:noProof/>
        <w:sz w:val="22"/>
        <w:szCs w:val="22"/>
      </w:rPr>
      <w:t>1</w:t>
    </w:r>
    <w:r w:rsidRPr="0070677C">
      <w:rPr>
        <w:noProof/>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6CC4DC" w14:textId="77777777" w:rsidR="006C52E2" w:rsidRDefault="006C52E2" w:rsidP="005B1730">
      <w:pPr>
        <w:spacing w:after="0"/>
      </w:pPr>
      <w:r>
        <w:separator/>
      </w:r>
    </w:p>
  </w:footnote>
  <w:footnote w:type="continuationSeparator" w:id="0">
    <w:p w14:paraId="06229930" w14:textId="77777777" w:rsidR="006C52E2" w:rsidRDefault="006C52E2" w:rsidP="005B173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A7F174" w14:textId="54A5D778" w:rsidR="003864C8" w:rsidRDefault="003864C8" w:rsidP="006A17E9">
    <w:pPr>
      <w:tabs>
        <w:tab w:val="center" w:pos="4680"/>
        <w:tab w:val="right" w:pos="9360"/>
      </w:tabs>
      <w:spacing w:after="0"/>
      <w:rPr>
        <w:b/>
        <w:color w:val="009999"/>
        <w:sz w:val="22"/>
        <w:szCs w:val="22"/>
      </w:rPr>
    </w:pPr>
    <w:r>
      <w:rPr>
        <w:b/>
        <w:color w:val="808080" w:themeColor="background1" w:themeShade="80"/>
      </w:rPr>
      <w:t>Health Data System</w:t>
    </w:r>
    <w:r w:rsidRPr="009B1F7E">
      <w:tab/>
    </w:r>
    <w:r w:rsidRPr="009B1F7E">
      <w:tab/>
    </w:r>
    <w:r w:rsidRPr="009F5EEC">
      <w:rPr>
        <w:b/>
        <w:color w:val="009999"/>
        <w:sz w:val="22"/>
        <w:szCs w:val="22"/>
      </w:rPr>
      <w:fldChar w:fldCharType="begin"/>
    </w:r>
    <w:r w:rsidRPr="009F5EEC">
      <w:rPr>
        <w:b/>
        <w:color w:val="009999"/>
        <w:sz w:val="22"/>
        <w:szCs w:val="22"/>
      </w:rPr>
      <w:instrText xml:space="preserve"> STYLEREF  "Heading 1"  \* MERGEFORMAT </w:instrText>
    </w:r>
    <w:r w:rsidRPr="009F5EEC">
      <w:rPr>
        <w:b/>
        <w:color w:val="009999"/>
        <w:sz w:val="22"/>
        <w:szCs w:val="22"/>
      </w:rPr>
      <w:fldChar w:fldCharType="separate"/>
    </w:r>
    <w:r w:rsidR="00E46071">
      <w:rPr>
        <w:b/>
        <w:noProof/>
        <w:color w:val="009999"/>
        <w:sz w:val="22"/>
        <w:szCs w:val="22"/>
      </w:rPr>
      <w:t>Before You Begin</w:t>
    </w:r>
    <w:r w:rsidRPr="009F5EEC">
      <w:rPr>
        <w:b/>
        <w:color w:val="009999"/>
        <w:sz w:val="22"/>
        <w:szCs w:val="22"/>
      </w:rPr>
      <w:fldChar w:fldCharType="end"/>
    </w:r>
  </w:p>
  <w:p w14:paraId="03CA4A63" w14:textId="598910DB" w:rsidR="003864C8" w:rsidRDefault="003864C8" w:rsidP="00015459">
    <w:pPr>
      <w:tabs>
        <w:tab w:val="center" w:pos="4680"/>
        <w:tab w:val="right" w:pos="9360"/>
      </w:tabs>
      <w:spacing w:after="240"/>
    </w:pPr>
    <w:r>
      <w:rPr>
        <w:b/>
        <w:color w:val="009999"/>
        <w:sz w:val="22"/>
        <w:szCs w:val="22"/>
      </w:rPr>
      <w:tab/>
    </w:r>
    <w:r>
      <w:rPr>
        <w:b/>
        <w:color w:val="009999"/>
        <w:sz w:val="22"/>
        <w:szCs w:val="22"/>
      </w:rPr>
      <w:tab/>
    </w:r>
    <w:r>
      <w:rPr>
        <w:b/>
        <w:color w:val="009999"/>
        <w:sz w:val="22"/>
        <w:szCs w:val="22"/>
      </w:rPr>
      <w:fldChar w:fldCharType="begin"/>
    </w:r>
    <w:r>
      <w:rPr>
        <w:b/>
        <w:color w:val="009999"/>
        <w:sz w:val="22"/>
        <w:szCs w:val="22"/>
      </w:rPr>
      <w:instrText xml:space="preserve"> STYLEREF  "Heading 2"  \* MERGEFORMAT </w:instrText>
    </w:r>
    <w:r>
      <w:rPr>
        <w:b/>
        <w:color w:val="009999"/>
        <w:sz w:val="22"/>
        <w:szCs w:val="22"/>
      </w:rPr>
      <w:fldChar w:fldCharType="separate"/>
    </w:r>
    <w:r w:rsidR="00E46071">
      <w:rPr>
        <w:b/>
        <w:noProof/>
        <w:color w:val="009999"/>
        <w:sz w:val="22"/>
        <w:szCs w:val="22"/>
      </w:rPr>
      <w:t>A Look at the Health Data System Request Process</w:t>
    </w:r>
    <w:r>
      <w:rPr>
        <w:b/>
        <w:color w:val="009999"/>
        <w:sz w:val="22"/>
        <w:szCs w:val="22"/>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29FA83" w14:textId="48EBC44F" w:rsidR="003864C8" w:rsidRPr="00D1689A" w:rsidRDefault="003864C8" w:rsidP="00CC6213">
    <w:pPr>
      <w:tabs>
        <w:tab w:val="center" w:pos="4680"/>
        <w:tab w:val="right" w:pos="9360"/>
      </w:tabs>
      <w:spacing w:after="240"/>
      <w:jc w:val="right"/>
    </w:pPr>
    <w:r>
      <w:rPr>
        <w:b/>
        <w:color w:val="009999"/>
        <w:sz w:val="22"/>
        <w:szCs w:val="22"/>
      </w:rPr>
      <w:fldChar w:fldCharType="begin"/>
    </w:r>
    <w:r>
      <w:rPr>
        <w:b/>
        <w:color w:val="009999"/>
        <w:sz w:val="22"/>
        <w:szCs w:val="22"/>
      </w:rPr>
      <w:instrText xml:space="preserve"> STYLEREF  "Heading 1"  \* MERGEFORMAT </w:instrText>
    </w:r>
    <w:r>
      <w:rPr>
        <w:b/>
        <w:color w:val="009999"/>
        <w:sz w:val="22"/>
        <w:szCs w:val="22"/>
      </w:rPr>
      <w:fldChar w:fldCharType="separate"/>
    </w:r>
    <w:r w:rsidR="006C52E2">
      <w:rPr>
        <w:b/>
        <w:noProof/>
        <w:color w:val="009999"/>
        <w:sz w:val="22"/>
        <w:szCs w:val="22"/>
      </w:rPr>
      <w:t>Before You Begin</w:t>
    </w:r>
    <w:r>
      <w:rPr>
        <w:b/>
        <w:color w:val="009999"/>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B080B"/>
    <w:multiLevelType w:val="hybridMultilevel"/>
    <w:tmpl w:val="BD6A37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804A51"/>
    <w:multiLevelType w:val="multilevel"/>
    <w:tmpl w:val="651AF33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rFonts w:hint="default"/>
        <w:color w:val="auto"/>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345DCE"/>
    <w:multiLevelType w:val="hybridMultilevel"/>
    <w:tmpl w:val="EB5CA6E0"/>
    <w:lvl w:ilvl="0" w:tplc="D4BCD92A">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B55171"/>
    <w:multiLevelType w:val="multilevel"/>
    <w:tmpl w:val="243C7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C82023"/>
    <w:multiLevelType w:val="hybridMultilevel"/>
    <w:tmpl w:val="195AFE70"/>
    <w:lvl w:ilvl="0" w:tplc="D4BCD92A">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F41F74"/>
    <w:multiLevelType w:val="hybridMultilevel"/>
    <w:tmpl w:val="F7A2C8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9756A0"/>
    <w:multiLevelType w:val="multilevel"/>
    <w:tmpl w:val="21565AA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Calibri" w:hAnsi="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C73604"/>
    <w:multiLevelType w:val="multilevel"/>
    <w:tmpl w:val="243C7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BB5E38"/>
    <w:multiLevelType w:val="hybridMultilevel"/>
    <w:tmpl w:val="CA7EF3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F8689F"/>
    <w:multiLevelType w:val="hybridMultilevel"/>
    <w:tmpl w:val="BCA2282C"/>
    <w:lvl w:ilvl="0" w:tplc="D4BCD92A">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4726BC"/>
    <w:multiLevelType w:val="hybridMultilevel"/>
    <w:tmpl w:val="B8EA7E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101B9A"/>
    <w:multiLevelType w:val="hybridMultilevel"/>
    <w:tmpl w:val="1F8C9E96"/>
    <w:lvl w:ilvl="0" w:tplc="0409000F">
      <w:start w:val="1"/>
      <w:numFmt w:val="decimal"/>
      <w:lvlText w:val="%1."/>
      <w:lvlJc w:val="left"/>
      <w:pPr>
        <w:ind w:left="360" w:hanging="360"/>
      </w:pPr>
    </w:lvl>
    <w:lvl w:ilvl="1" w:tplc="D4BCD92A">
      <w:start w:val="1"/>
      <w:numFmt w:val="bullet"/>
      <w:lvlText w:val="‒"/>
      <w:lvlJc w:val="left"/>
      <w:pPr>
        <w:ind w:left="1080" w:hanging="360"/>
      </w:pPr>
      <w:rPr>
        <w:rFonts w:ascii="Calibri" w:hAnsi="Calibri"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0A95C51"/>
    <w:multiLevelType w:val="hybridMultilevel"/>
    <w:tmpl w:val="D57C7B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D60B43"/>
    <w:multiLevelType w:val="hybridMultilevel"/>
    <w:tmpl w:val="327E7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15F2876"/>
    <w:multiLevelType w:val="hybridMultilevel"/>
    <w:tmpl w:val="FE686C48"/>
    <w:lvl w:ilvl="0" w:tplc="D4BCD92A">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615A4E"/>
    <w:multiLevelType w:val="hybridMultilevel"/>
    <w:tmpl w:val="6E1C882A"/>
    <w:lvl w:ilvl="0" w:tplc="D4BCD92A">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2707F6C"/>
    <w:multiLevelType w:val="hybridMultilevel"/>
    <w:tmpl w:val="651411A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43607ED"/>
    <w:multiLevelType w:val="hybridMultilevel"/>
    <w:tmpl w:val="CCD6D4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47509A2"/>
    <w:multiLevelType w:val="multilevel"/>
    <w:tmpl w:val="651AF33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rFonts w:hint="default"/>
        <w:color w:val="auto"/>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6BA003C"/>
    <w:multiLevelType w:val="hybridMultilevel"/>
    <w:tmpl w:val="90D6F6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98F2A71"/>
    <w:multiLevelType w:val="hybridMultilevel"/>
    <w:tmpl w:val="2F66E3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CFF0AE4"/>
    <w:multiLevelType w:val="hybridMultilevel"/>
    <w:tmpl w:val="0D8AE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E4F7D11"/>
    <w:multiLevelType w:val="hybridMultilevel"/>
    <w:tmpl w:val="80CC9F74"/>
    <w:lvl w:ilvl="0" w:tplc="D4BCD92A">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EBA6EF8"/>
    <w:multiLevelType w:val="hybridMultilevel"/>
    <w:tmpl w:val="D4E038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07025FE"/>
    <w:multiLevelType w:val="hybridMultilevel"/>
    <w:tmpl w:val="BD6A37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4D35F19"/>
    <w:multiLevelType w:val="hybridMultilevel"/>
    <w:tmpl w:val="0D409102"/>
    <w:lvl w:ilvl="0" w:tplc="D4BCD92A">
      <w:start w:val="1"/>
      <w:numFmt w:val="bullet"/>
      <w:lvlText w:val="‒"/>
      <w:lvlJc w:val="left"/>
      <w:pPr>
        <w:ind w:left="1080" w:hanging="360"/>
      </w:pPr>
      <w:rPr>
        <w:rFonts w:ascii="Calibri" w:hAnsi="Calibr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6716CC6"/>
    <w:multiLevelType w:val="hybridMultilevel"/>
    <w:tmpl w:val="6678641A"/>
    <w:lvl w:ilvl="0" w:tplc="D4BCD92A">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77C0913"/>
    <w:multiLevelType w:val="hybridMultilevel"/>
    <w:tmpl w:val="2814F1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9DF1C03"/>
    <w:multiLevelType w:val="hybridMultilevel"/>
    <w:tmpl w:val="B7804B42"/>
    <w:lvl w:ilvl="0" w:tplc="D4BCD92A">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AAB0B63"/>
    <w:multiLevelType w:val="hybridMultilevel"/>
    <w:tmpl w:val="0C1CF23E"/>
    <w:lvl w:ilvl="0" w:tplc="D4BCD92A">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BE234F0"/>
    <w:multiLevelType w:val="hybridMultilevel"/>
    <w:tmpl w:val="234215D0"/>
    <w:lvl w:ilvl="0" w:tplc="D4BCD92A">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C893866"/>
    <w:multiLevelType w:val="hybridMultilevel"/>
    <w:tmpl w:val="C2A85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C9C1374"/>
    <w:multiLevelType w:val="hybridMultilevel"/>
    <w:tmpl w:val="FB46728A"/>
    <w:lvl w:ilvl="0" w:tplc="D4BCD92A">
      <w:start w:val="1"/>
      <w:numFmt w:val="bullet"/>
      <w:lvlText w:val="‒"/>
      <w:lvlJc w:val="left"/>
      <w:pPr>
        <w:ind w:left="720" w:hanging="360"/>
      </w:pPr>
      <w:rPr>
        <w:rFonts w:ascii="Calibri" w:hAnsi="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EE41322"/>
    <w:multiLevelType w:val="multilevel"/>
    <w:tmpl w:val="41AA7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EF34C64"/>
    <w:multiLevelType w:val="multilevel"/>
    <w:tmpl w:val="AB52D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FC42FE5"/>
    <w:multiLevelType w:val="hybridMultilevel"/>
    <w:tmpl w:val="1CAEA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24E2918"/>
    <w:multiLevelType w:val="hybridMultilevel"/>
    <w:tmpl w:val="6B283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62E3F02"/>
    <w:multiLevelType w:val="hybridMultilevel"/>
    <w:tmpl w:val="E402D3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6BE5520"/>
    <w:multiLevelType w:val="multilevel"/>
    <w:tmpl w:val="41AA7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76B54C5"/>
    <w:multiLevelType w:val="multilevel"/>
    <w:tmpl w:val="887C871C"/>
    <w:lvl w:ilvl="0">
      <w:start w:val="1"/>
      <w:numFmt w:val="bullet"/>
      <w:lvlText w:val="‒"/>
      <w:lvlJc w:val="left"/>
      <w:pPr>
        <w:tabs>
          <w:tab w:val="num" w:pos="720"/>
        </w:tabs>
        <w:ind w:left="720" w:hanging="360"/>
      </w:pPr>
      <w:rPr>
        <w:rFonts w:ascii="Calibri" w:hAnsi="Calibri" w:hint="default"/>
      </w:rPr>
    </w:lvl>
    <w:lvl w:ilvl="1">
      <w:start w:val="1"/>
      <w:numFmt w:val="bullet"/>
      <w:lvlText w:val="‒"/>
      <w:lvlJc w:val="left"/>
      <w:pPr>
        <w:tabs>
          <w:tab w:val="num" w:pos="1440"/>
        </w:tabs>
        <w:ind w:left="1440" w:hanging="360"/>
      </w:pPr>
      <w:rPr>
        <w:rFonts w:ascii="Calibri" w:hAnsi="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7754437"/>
    <w:multiLevelType w:val="multilevel"/>
    <w:tmpl w:val="41AA7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85E2DC9"/>
    <w:multiLevelType w:val="hybridMultilevel"/>
    <w:tmpl w:val="4894D222"/>
    <w:lvl w:ilvl="0" w:tplc="D4BCD92A">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92178C2"/>
    <w:multiLevelType w:val="hybridMultilevel"/>
    <w:tmpl w:val="16B69EF2"/>
    <w:lvl w:ilvl="0" w:tplc="D4BCD92A">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AC56858"/>
    <w:multiLevelType w:val="hybridMultilevel"/>
    <w:tmpl w:val="76B0AA6E"/>
    <w:lvl w:ilvl="0" w:tplc="D4BCD92A">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ACC68BF"/>
    <w:multiLevelType w:val="hybridMultilevel"/>
    <w:tmpl w:val="2814F1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AFB6AE0"/>
    <w:multiLevelType w:val="hybridMultilevel"/>
    <w:tmpl w:val="B50E4A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ECA0761"/>
    <w:multiLevelType w:val="multilevel"/>
    <w:tmpl w:val="41AA7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15B760D"/>
    <w:multiLevelType w:val="hybridMultilevel"/>
    <w:tmpl w:val="43E633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20A45B6"/>
    <w:multiLevelType w:val="hybridMultilevel"/>
    <w:tmpl w:val="1A34C0EC"/>
    <w:lvl w:ilvl="0" w:tplc="D4BCD92A">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2254073"/>
    <w:multiLevelType w:val="multilevel"/>
    <w:tmpl w:val="41AA7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41C25B8"/>
    <w:multiLevelType w:val="multilevel"/>
    <w:tmpl w:val="21565AA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Calibri" w:hAnsi="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4C616E9"/>
    <w:multiLevelType w:val="multilevel"/>
    <w:tmpl w:val="41AA7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5B73321"/>
    <w:multiLevelType w:val="hybridMultilevel"/>
    <w:tmpl w:val="72105DDC"/>
    <w:lvl w:ilvl="0" w:tplc="D4BCD92A">
      <w:start w:val="1"/>
      <w:numFmt w:val="bullet"/>
      <w:lvlText w:val="‒"/>
      <w:lvlJc w:val="left"/>
      <w:pPr>
        <w:ind w:left="1080" w:hanging="360"/>
      </w:pPr>
      <w:rPr>
        <w:rFonts w:ascii="Calibr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464B7722"/>
    <w:multiLevelType w:val="hybridMultilevel"/>
    <w:tmpl w:val="34BC6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7DD1BC5"/>
    <w:multiLevelType w:val="hybridMultilevel"/>
    <w:tmpl w:val="00D8D6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A987EE7"/>
    <w:multiLevelType w:val="multilevel"/>
    <w:tmpl w:val="651AF33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rFonts w:hint="default"/>
        <w:color w:val="auto"/>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AA5715A"/>
    <w:multiLevelType w:val="hybridMultilevel"/>
    <w:tmpl w:val="B1823BBE"/>
    <w:lvl w:ilvl="0" w:tplc="D4BCD92A">
      <w:start w:val="1"/>
      <w:numFmt w:val="bullet"/>
      <w:lvlText w:val="‒"/>
      <w:lvlJc w:val="left"/>
      <w:pPr>
        <w:ind w:left="1440" w:hanging="360"/>
      </w:pPr>
      <w:rPr>
        <w:rFonts w:ascii="Calibri" w:hAnsi="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4BA25167"/>
    <w:multiLevelType w:val="hybridMultilevel"/>
    <w:tmpl w:val="61CA1D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C964E25"/>
    <w:multiLevelType w:val="hybridMultilevel"/>
    <w:tmpl w:val="B72A44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CB0538B"/>
    <w:multiLevelType w:val="hybridMultilevel"/>
    <w:tmpl w:val="BD6A37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F2E5918"/>
    <w:multiLevelType w:val="hybridMultilevel"/>
    <w:tmpl w:val="9E4AE6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FA52DCD"/>
    <w:multiLevelType w:val="multilevel"/>
    <w:tmpl w:val="77F0B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0201CB1"/>
    <w:multiLevelType w:val="hybridMultilevel"/>
    <w:tmpl w:val="95741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05054D1"/>
    <w:multiLevelType w:val="hybridMultilevel"/>
    <w:tmpl w:val="592E9758"/>
    <w:lvl w:ilvl="0" w:tplc="D4BCD92A">
      <w:start w:val="1"/>
      <w:numFmt w:val="bullet"/>
      <w:lvlText w:val="‒"/>
      <w:lvlJc w:val="left"/>
      <w:pPr>
        <w:ind w:left="720" w:hanging="360"/>
      </w:pPr>
      <w:rPr>
        <w:rFonts w:ascii="Calibri" w:hAnsi="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0A87729"/>
    <w:multiLevelType w:val="hybridMultilevel"/>
    <w:tmpl w:val="867243B8"/>
    <w:lvl w:ilvl="0" w:tplc="D4BCD92A">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0F0536C"/>
    <w:multiLevelType w:val="hybridMultilevel"/>
    <w:tmpl w:val="43022B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1782D16"/>
    <w:multiLevelType w:val="hybridMultilevel"/>
    <w:tmpl w:val="C90419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17B26B6"/>
    <w:multiLevelType w:val="hybridMultilevel"/>
    <w:tmpl w:val="7C2E6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4395DEF"/>
    <w:multiLevelType w:val="hybridMultilevel"/>
    <w:tmpl w:val="AD9A80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4B43336"/>
    <w:multiLevelType w:val="hybridMultilevel"/>
    <w:tmpl w:val="E58E31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7413156"/>
    <w:multiLevelType w:val="hybridMultilevel"/>
    <w:tmpl w:val="CF940F0E"/>
    <w:lvl w:ilvl="0" w:tplc="D4BCD92A">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797765C"/>
    <w:multiLevelType w:val="multilevel"/>
    <w:tmpl w:val="02DAB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91B3203"/>
    <w:multiLevelType w:val="multilevel"/>
    <w:tmpl w:val="651AF33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rFonts w:hint="default"/>
        <w:color w:val="auto"/>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AEA1450"/>
    <w:multiLevelType w:val="hybridMultilevel"/>
    <w:tmpl w:val="D5162F04"/>
    <w:lvl w:ilvl="0" w:tplc="D4BCD92A">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D4A273A"/>
    <w:multiLevelType w:val="hybridMultilevel"/>
    <w:tmpl w:val="E0C0D9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EBB7221"/>
    <w:multiLevelType w:val="hybridMultilevel"/>
    <w:tmpl w:val="327E7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FD424B8"/>
    <w:multiLevelType w:val="hybridMultilevel"/>
    <w:tmpl w:val="2856D9E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613C7301"/>
    <w:multiLevelType w:val="hybridMultilevel"/>
    <w:tmpl w:val="824AB9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14322B7"/>
    <w:multiLevelType w:val="multilevel"/>
    <w:tmpl w:val="41AA7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2676251"/>
    <w:multiLevelType w:val="multilevel"/>
    <w:tmpl w:val="41AA7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46540B1"/>
    <w:multiLevelType w:val="hybridMultilevel"/>
    <w:tmpl w:val="F3F20F10"/>
    <w:lvl w:ilvl="0" w:tplc="D4BCD92A">
      <w:start w:val="1"/>
      <w:numFmt w:val="bullet"/>
      <w:lvlText w:val="‒"/>
      <w:lvlJc w:val="left"/>
      <w:pPr>
        <w:ind w:left="1526" w:hanging="360"/>
      </w:pPr>
      <w:rPr>
        <w:rFonts w:ascii="Calibri" w:hAnsi="Calibri" w:hint="default"/>
      </w:rPr>
    </w:lvl>
    <w:lvl w:ilvl="1" w:tplc="04090003">
      <w:start w:val="1"/>
      <w:numFmt w:val="bullet"/>
      <w:lvlText w:val="o"/>
      <w:lvlJc w:val="left"/>
      <w:pPr>
        <w:ind w:left="2246" w:hanging="360"/>
      </w:pPr>
      <w:rPr>
        <w:rFonts w:ascii="Courier New" w:hAnsi="Courier New" w:cs="Courier New" w:hint="default"/>
      </w:rPr>
    </w:lvl>
    <w:lvl w:ilvl="2" w:tplc="04090005" w:tentative="1">
      <w:start w:val="1"/>
      <w:numFmt w:val="bullet"/>
      <w:lvlText w:val=""/>
      <w:lvlJc w:val="left"/>
      <w:pPr>
        <w:ind w:left="2966" w:hanging="360"/>
      </w:pPr>
      <w:rPr>
        <w:rFonts w:ascii="Wingdings" w:hAnsi="Wingdings" w:hint="default"/>
      </w:rPr>
    </w:lvl>
    <w:lvl w:ilvl="3" w:tplc="04090001" w:tentative="1">
      <w:start w:val="1"/>
      <w:numFmt w:val="bullet"/>
      <w:lvlText w:val=""/>
      <w:lvlJc w:val="left"/>
      <w:pPr>
        <w:ind w:left="3686" w:hanging="360"/>
      </w:pPr>
      <w:rPr>
        <w:rFonts w:ascii="Symbol" w:hAnsi="Symbol" w:hint="default"/>
      </w:rPr>
    </w:lvl>
    <w:lvl w:ilvl="4" w:tplc="04090003" w:tentative="1">
      <w:start w:val="1"/>
      <w:numFmt w:val="bullet"/>
      <w:lvlText w:val="o"/>
      <w:lvlJc w:val="left"/>
      <w:pPr>
        <w:ind w:left="4406" w:hanging="360"/>
      </w:pPr>
      <w:rPr>
        <w:rFonts w:ascii="Courier New" w:hAnsi="Courier New" w:cs="Courier New" w:hint="default"/>
      </w:rPr>
    </w:lvl>
    <w:lvl w:ilvl="5" w:tplc="04090005" w:tentative="1">
      <w:start w:val="1"/>
      <w:numFmt w:val="bullet"/>
      <w:lvlText w:val=""/>
      <w:lvlJc w:val="left"/>
      <w:pPr>
        <w:ind w:left="5126" w:hanging="360"/>
      </w:pPr>
      <w:rPr>
        <w:rFonts w:ascii="Wingdings" w:hAnsi="Wingdings" w:hint="default"/>
      </w:rPr>
    </w:lvl>
    <w:lvl w:ilvl="6" w:tplc="04090001" w:tentative="1">
      <w:start w:val="1"/>
      <w:numFmt w:val="bullet"/>
      <w:lvlText w:val=""/>
      <w:lvlJc w:val="left"/>
      <w:pPr>
        <w:ind w:left="5846" w:hanging="360"/>
      </w:pPr>
      <w:rPr>
        <w:rFonts w:ascii="Symbol" w:hAnsi="Symbol" w:hint="default"/>
      </w:rPr>
    </w:lvl>
    <w:lvl w:ilvl="7" w:tplc="04090003" w:tentative="1">
      <w:start w:val="1"/>
      <w:numFmt w:val="bullet"/>
      <w:lvlText w:val="o"/>
      <w:lvlJc w:val="left"/>
      <w:pPr>
        <w:ind w:left="6566" w:hanging="360"/>
      </w:pPr>
      <w:rPr>
        <w:rFonts w:ascii="Courier New" w:hAnsi="Courier New" w:cs="Courier New" w:hint="default"/>
      </w:rPr>
    </w:lvl>
    <w:lvl w:ilvl="8" w:tplc="04090005" w:tentative="1">
      <w:start w:val="1"/>
      <w:numFmt w:val="bullet"/>
      <w:lvlText w:val=""/>
      <w:lvlJc w:val="left"/>
      <w:pPr>
        <w:ind w:left="7286" w:hanging="360"/>
      </w:pPr>
      <w:rPr>
        <w:rFonts w:ascii="Wingdings" w:hAnsi="Wingdings" w:hint="default"/>
      </w:rPr>
    </w:lvl>
  </w:abstractNum>
  <w:abstractNum w:abstractNumId="81" w15:restartNumberingAfterBreak="0">
    <w:nsid w:val="65C92815"/>
    <w:multiLevelType w:val="hybridMultilevel"/>
    <w:tmpl w:val="9A38E16A"/>
    <w:lvl w:ilvl="0" w:tplc="D4BCD92A">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6CE2D2C"/>
    <w:multiLevelType w:val="hybridMultilevel"/>
    <w:tmpl w:val="FA8ED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6F16FB2"/>
    <w:multiLevelType w:val="hybridMultilevel"/>
    <w:tmpl w:val="E2BE359E"/>
    <w:lvl w:ilvl="0" w:tplc="D4BCD92A">
      <w:start w:val="1"/>
      <w:numFmt w:val="bullet"/>
      <w:lvlText w:val="‒"/>
      <w:lvlJc w:val="left"/>
      <w:pPr>
        <w:ind w:left="1080" w:hanging="360"/>
      </w:pPr>
      <w:rPr>
        <w:rFonts w:ascii="Calibri" w:hAnsi="Calibr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68111D26"/>
    <w:multiLevelType w:val="hybridMultilevel"/>
    <w:tmpl w:val="06EE18EA"/>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6BC36F0C"/>
    <w:multiLevelType w:val="hybridMultilevel"/>
    <w:tmpl w:val="BA70D190"/>
    <w:lvl w:ilvl="0" w:tplc="D4BCD92A">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D261F24"/>
    <w:multiLevelType w:val="hybridMultilevel"/>
    <w:tmpl w:val="A45AB72A"/>
    <w:lvl w:ilvl="0" w:tplc="D4BCD92A">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DA10105"/>
    <w:multiLevelType w:val="hybridMultilevel"/>
    <w:tmpl w:val="824AB9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6F573F4A"/>
    <w:multiLevelType w:val="hybridMultilevel"/>
    <w:tmpl w:val="96C45560"/>
    <w:lvl w:ilvl="0" w:tplc="D4BCD92A">
      <w:start w:val="1"/>
      <w:numFmt w:val="bullet"/>
      <w:lvlText w:val="‒"/>
      <w:lvlJc w:val="left"/>
      <w:pPr>
        <w:ind w:left="1080" w:hanging="360"/>
      </w:pPr>
      <w:rPr>
        <w:rFonts w:ascii="Calibri" w:hAnsi="Calibr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70287515"/>
    <w:multiLevelType w:val="hybridMultilevel"/>
    <w:tmpl w:val="34BC6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07D4492"/>
    <w:multiLevelType w:val="hybridMultilevel"/>
    <w:tmpl w:val="C27EDAC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1" w15:restartNumberingAfterBreak="0">
    <w:nsid w:val="70814951"/>
    <w:multiLevelType w:val="hybridMultilevel"/>
    <w:tmpl w:val="CEEE23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41E7777"/>
    <w:multiLevelType w:val="hybridMultilevel"/>
    <w:tmpl w:val="A6D23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4552CD8"/>
    <w:multiLevelType w:val="hybridMultilevel"/>
    <w:tmpl w:val="E75657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765D2CA8"/>
    <w:multiLevelType w:val="hybridMultilevel"/>
    <w:tmpl w:val="CCD6D4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78040146"/>
    <w:multiLevelType w:val="multilevel"/>
    <w:tmpl w:val="64C41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8442A54"/>
    <w:multiLevelType w:val="hybridMultilevel"/>
    <w:tmpl w:val="2E92E5F2"/>
    <w:lvl w:ilvl="0" w:tplc="D4BCD92A">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8830866"/>
    <w:multiLevelType w:val="hybridMultilevel"/>
    <w:tmpl w:val="A3649D1C"/>
    <w:lvl w:ilvl="0" w:tplc="D4BCD92A">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B1F37CA"/>
    <w:multiLevelType w:val="hybridMultilevel"/>
    <w:tmpl w:val="88AA43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B5F2FEB"/>
    <w:multiLevelType w:val="hybridMultilevel"/>
    <w:tmpl w:val="FAE4B5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7C0E6B2C"/>
    <w:multiLevelType w:val="hybridMultilevel"/>
    <w:tmpl w:val="CCD6D4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C94166C"/>
    <w:multiLevelType w:val="hybridMultilevel"/>
    <w:tmpl w:val="88AA43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7D6E3FAF"/>
    <w:multiLevelType w:val="hybridMultilevel"/>
    <w:tmpl w:val="D900651E"/>
    <w:lvl w:ilvl="0" w:tplc="D4BCD92A">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DEF10A6"/>
    <w:multiLevelType w:val="multilevel"/>
    <w:tmpl w:val="243C7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E1B372C"/>
    <w:multiLevelType w:val="hybridMultilevel"/>
    <w:tmpl w:val="067E8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EBB2976"/>
    <w:multiLevelType w:val="hybridMultilevel"/>
    <w:tmpl w:val="9D381C2C"/>
    <w:lvl w:ilvl="0" w:tplc="D4BCD92A">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F362218"/>
    <w:multiLevelType w:val="hybridMultilevel"/>
    <w:tmpl w:val="53D46EB6"/>
    <w:lvl w:ilvl="0" w:tplc="D4BCD92A">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1"/>
  </w:num>
  <w:num w:numId="2">
    <w:abstractNumId w:val="95"/>
  </w:num>
  <w:num w:numId="3">
    <w:abstractNumId w:val="71"/>
  </w:num>
  <w:num w:numId="4">
    <w:abstractNumId w:val="86"/>
  </w:num>
  <w:num w:numId="5">
    <w:abstractNumId w:val="70"/>
  </w:num>
  <w:num w:numId="6">
    <w:abstractNumId w:val="29"/>
  </w:num>
  <w:num w:numId="7">
    <w:abstractNumId w:val="28"/>
  </w:num>
  <w:num w:numId="8">
    <w:abstractNumId w:val="106"/>
  </w:num>
  <w:num w:numId="9">
    <w:abstractNumId w:val="103"/>
  </w:num>
  <w:num w:numId="10">
    <w:abstractNumId w:val="7"/>
  </w:num>
  <w:num w:numId="11">
    <w:abstractNumId w:val="3"/>
  </w:num>
  <w:num w:numId="12">
    <w:abstractNumId w:val="42"/>
  </w:num>
  <w:num w:numId="13">
    <w:abstractNumId w:val="64"/>
  </w:num>
  <w:num w:numId="14">
    <w:abstractNumId w:val="89"/>
  </w:num>
  <w:num w:numId="15">
    <w:abstractNumId w:val="93"/>
  </w:num>
  <w:num w:numId="16">
    <w:abstractNumId w:val="12"/>
  </w:num>
  <w:num w:numId="17">
    <w:abstractNumId w:val="53"/>
  </w:num>
  <w:num w:numId="18">
    <w:abstractNumId w:val="33"/>
  </w:num>
  <w:num w:numId="19">
    <w:abstractNumId w:val="78"/>
  </w:num>
  <w:num w:numId="20">
    <w:abstractNumId w:val="46"/>
  </w:num>
  <w:num w:numId="21">
    <w:abstractNumId w:val="49"/>
  </w:num>
  <w:num w:numId="22">
    <w:abstractNumId w:val="40"/>
  </w:num>
  <w:num w:numId="23">
    <w:abstractNumId w:val="51"/>
  </w:num>
  <w:num w:numId="24">
    <w:abstractNumId w:val="96"/>
  </w:num>
  <w:num w:numId="25">
    <w:abstractNumId w:val="22"/>
  </w:num>
  <w:num w:numId="26">
    <w:abstractNumId w:val="81"/>
  </w:num>
  <w:num w:numId="27">
    <w:abstractNumId w:val="72"/>
  </w:num>
  <w:num w:numId="28">
    <w:abstractNumId w:val="36"/>
  </w:num>
  <w:num w:numId="29">
    <w:abstractNumId w:val="91"/>
  </w:num>
  <w:num w:numId="30">
    <w:abstractNumId w:val="21"/>
  </w:num>
  <w:num w:numId="31">
    <w:abstractNumId w:val="44"/>
  </w:num>
  <w:num w:numId="32">
    <w:abstractNumId w:val="88"/>
  </w:num>
  <w:num w:numId="33">
    <w:abstractNumId w:val="94"/>
  </w:num>
  <w:num w:numId="34">
    <w:abstractNumId w:val="25"/>
  </w:num>
  <w:num w:numId="35">
    <w:abstractNumId w:val="100"/>
  </w:num>
  <w:num w:numId="36">
    <w:abstractNumId w:val="69"/>
  </w:num>
  <w:num w:numId="37">
    <w:abstractNumId w:val="56"/>
  </w:num>
  <w:num w:numId="38">
    <w:abstractNumId w:val="17"/>
  </w:num>
  <w:num w:numId="39">
    <w:abstractNumId w:val="60"/>
  </w:num>
  <w:num w:numId="40">
    <w:abstractNumId w:val="83"/>
  </w:num>
  <w:num w:numId="41">
    <w:abstractNumId w:val="2"/>
  </w:num>
  <w:num w:numId="42">
    <w:abstractNumId w:val="43"/>
  </w:num>
  <w:num w:numId="43">
    <w:abstractNumId w:val="5"/>
  </w:num>
  <w:num w:numId="44">
    <w:abstractNumId w:val="77"/>
  </w:num>
  <w:num w:numId="45">
    <w:abstractNumId w:val="87"/>
  </w:num>
  <w:num w:numId="46">
    <w:abstractNumId w:val="47"/>
  </w:num>
  <w:num w:numId="47">
    <w:abstractNumId w:val="41"/>
  </w:num>
  <w:num w:numId="48">
    <w:abstractNumId w:val="8"/>
  </w:num>
  <w:num w:numId="49">
    <w:abstractNumId w:val="37"/>
  </w:num>
  <w:num w:numId="50">
    <w:abstractNumId w:val="54"/>
  </w:num>
  <w:num w:numId="51">
    <w:abstractNumId w:val="97"/>
  </w:num>
  <w:num w:numId="52">
    <w:abstractNumId w:val="62"/>
  </w:num>
  <w:num w:numId="53">
    <w:abstractNumId w:val="75"/>
  </w:num>
  <w:num w:numId="54">
    <w:abstractNumId w:val="73"/>
  </w:num>
  <w:num w:numId="55">
    <w:abstractNumId w:val="74"/>
  </w:num>
  <w:num w:numId="56">
    <w:abstractNumId w:val="13"/>
  </w:num>
  <w:num w:numId="57">
    <w:abstractNumId w:val="68"/>
  </w:num>
  <w:num w:numId="58">
    <w:abstractNumId w:val="19"/>
  </w:num>
  <w:num w:numId="59">
    <w:abstractNumId w:val="85"/>
  </w:num>
  <w:num w:numId="60">
    <w:abstractNumId w:val="66"/>
  </w:num>
  <w:num w:numId="61">
    <w:abstractNumId w:val="23"/>
  </w:num>
  <w:num w:numId="62">
    <w:abstractNumId w:val="65"/>
  </w:num>
  <w:num w:numId="63">
    <w:abstractNumId w:val="102"/>
  </w:num>
  <w:num w:numId="64">
    <w:abstractNumId w:val="63"/>
  </w:num>
  <w:num w:numId="65">
    <w:abstractNumId w:val="14"/>
  </w:num>
  <w:num w:numId="66">
    <w:abstractNumId w:val="90"/>
  </w:num>
  <w:num w:numId="67">
    <w:abstractNumId w:val="57"/>
  </w:num>
  <w:num w:numId="68">
    <w:abstractNumId w:val="67"/>
  </w:num>
  <w:num w:numId="69">
    <w:abstractNumId w:val="50"/>
  </w:num>
  <w:num w:numId="70">
    <w:abstractNumId w:val="20"/>
  </w:num>
  <w:num w:numId="71">
    <w:abstractNumId w:val="6"/>
  </w:num>
  <w:num w:numId="72">
    <w:abstractNumId w:val="16"/>
  </w:num>
  <w:num w:numId="73">
    <w:abstractNumId w:val="9"/>
  </w:num>
  <w:num w:numId="74">
    <w:abstractNumId w:val="39"/>
  </w:num>
  <w:num w:numId="75">
    <w:abstractNumId w:val="32"/>
  </w:num>
  <w:num w:numId="76">
    <w:abstractNumId w:val="18"/>
  </w:num>
  <w:num w:numId="77">
    <w:abstractNumId w:val="1"/>
  </w:num>
  <w:num w:numId="78">
    <w:abstractNumId w:val="11"/>
  </w:num>
  <w:num w:numId="79">
    <w:abstractNumId w:val="34"/>
  </w:num>
  <w:num w:numId="80">
    <w:abstractNumId w:val="105"/>
  </w:num>
  <w:num w:numId="81">
    <w:abstractNumId w:val="80"/>
  </w:num>
  <w:num w:numId="82">
    <w:abstractNumId w:val="98"/>
  </w:num>
  <w:num w:numId="83">
    <w:abstractNumId w:val="45"/>
  </w:num>
  <w:num w:numId="84">
    <w:abstractNumId w:val="30"/>
  </w:num>
  <w:num w:numId="85">
    <w:abstractNumId w:val="52"/>
  </w:num>
  <w:num w:numId="86">
    <w:abstractNumId w:val="10"/>
  </w:num>
  <w:num w:numId="87">
    <w:abstractNumId w:val="48"/>
  </w:num>
  <w:num w:numId="88">
    <w:abstractNumId w:val="55"/>
  </w:num>
  <w:num w:numId="89">
    <w:abstractNumId w:val="38"/>
  </w:num>
  <w:num w:numId="90">
    <w:abstractNumId w:val="79"/>
  </w:num>
  <w:num w:numId="91">
    <w:abstractNumId w:val="101"/>
  </w:num>
  <w:num w:numId="92">
    <w:abstractNumId w:val="27"/>
  </w:num>
  <w:num w:numId="93">
    <w:abstractNumId w:val="31"/>
  </w:num>
  <w:num w:numId="94">
    <w:abstractNumId w:val="15"/>
  </w:num>
  <w:num w:numId="95">
    <w:abstractNumId w:val="92"/>
  </w:num>
  <w:num w:numId="96">
    <w:abstractNumId w:val="99"/>
  </w:num>
  <w:num w:numId="97">
    <w:abstractNumId w:val="76"/>
  </w:num>
  <w:num w:numId="98">
    <w:abstractNumId w:val="84"/>
  </w:num>
  <w:num w:numId="99">
    <w:abstractNumId w:val="104"/>
  </w:num>
  <w:num w:numId="100">
    <w:abstractNumId w:val="35"/>
  </w:num>
  <w:num w:numId="101">
    <w:abstractNumId w:val="4"/>
  </w:num>
  <w:num w:numId="102">
    <w:abstractNumId w:val="59"/>
  </w:num>
  <w:num w:numId="103">
    <w:abstractNumId w:val="82"/>
  </w:num>
  <w:num w:numId="104">
    <w:abstractNumId w:val="0"/>
  </w:num>
  <w:num w:numId="105">
    <w:abstractNumId w:val="58"/>
  </w:num>
  <w:num w:numId="106">
    <w:abstractNumId w:val="24"/>
  </w:num>
  <w:num w:numId="107">
    <w:abstractNumId w:val="26"/>
  </w:num>
  <w:numIdMacAtCleanup w:val="10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usan Ladwig">
    <w15:presenceInfo w15:providerId="AD" w15:userId="S-1-5-21-1778722666-4093265799-3812086698-7301"/>
  </w15:person>
  <w15:person w15:author="Sanija Shabani">
    <w15:presenceInfo w15:providerId="AD" w15:userId="S-1-5-21-1778722666-4093265799-3812086698-575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revisionView w:inkAnnotations="0"/>
  <w:trackRevisions/>
  <w:defaultTabStop w:val="720"/>
  <w:noPunctuationKerning/>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330C"/>
    <w:rsid w:val="00000D09"/>
    <w:rsid w:val="00000F84"/>
    <w:rsid w:val="00013BCB"/>
    <w:rsid w:val="00015459"/>
    <w:rsid w:val="00020C7F"/>
    <w:rsid w:val="00021626"/>
    <w:rsid w:val="0002609B"/>
    <w:rsid w:val="00036366"/>
    <w:rsid w:val="00037D08"/>
    <w:rsid w:val="00045C6D"/>
    <w:rsid w:val="00050E55"/>
    <w:rsid w:val="00051E26"/>
    <w:rsid w:val="00056211"/>
    <w:rsid w:val="00061BAE"/>
    <w:rsid w:val="00066405"/>
    <w:rsid w:val="0007613C"/>
    <w:rsid w:val="00087B4A"/>
    <w:rsid w:val="00090B9A"/>
    <w:rsid w:val="00092792"/>
    <w:rsid w:val="000945A1"/>
    <w:rsid w:val="000A3B7D"/>
    <w:rsid w:val="000A7ACE"/>
    <w:rsid w:val="000B024C"/>
    <w:rsid w:val="000B04E3"/>
    <w:rsid w:val="000B21FE"/>
    <w:rsid w:val="000C5CBA"/>
    <w:rsid w:val="000D6E3A"/>
    <w:rsid w:val="000E1527"/>
    <w:rsid w:val="000E302F"/>
    <w:rsid w:val="000F3A04"/>
    <w:rsid w:val="00101B3F"/>
    <w:rsid w:val="00103AE7"/>
    <w:rsid w:val="00103C3D"/>
    <w:rsid w:val="00104131"/>
    <w:rsid w:val="001049A9"/>
    <w:rsid w:val="001054CE"/>
    <w:rsid w:val="00107949"/>
    <w:rsid w:val="001100B3"/>
    <w:rsid w:val="00110740"/>
    <w:rsid w:val="001123D6"/>
    <w:rsid w:val="00113C99"/>
    <w:rsid w:val="00120E71"/>
    <w:rsid w:val="00121571"/>
    <w:rsid w:val="0013305F"/>
    <w:rsid w:val="00136371"/>
    <w:rsid w:val="0013648A"/>
    <w:rsid w:val="0014319B"/>
    <w:rsid w:val="00143B9F"/>
    <w:rsid w:val="00145C88"/>
    <w:rsid w:val="001506A4"/>
    <w:rsid w:val="0015733D"/>
    <w:rsid w:val="00166737"/>
    <w:rsid w:val="00180980"/>
    <w:rsid w:val="00181C92"/>
    <w:rsid w:val="00183915"/>
    <w:rsid w:val="00183D8C"/>
    <w:rsid w:val="00197CC7"/>
    <w:rsid w:val="001A4196"/>
    <w:rsid w:val="001A597C"/>
    <w:rsid w:val="001A5CBD"/>
    <w:rsid w:val="001B082A"/>
    <w:rsid w:val="001B1B64"/>
    <w:rsid w:val="001B4D79"/>
    <w:rsid w:val="001B58DB"/>
    <w:rsid w:val="001B5EB6"/>
    <w:rsid w:val="001C1756"/>
    <w:rsid w:val="001C2263"/>
    <w:rsid w:val="001C22C7"/>
    <w:rsid w:val="001C38AD"/>
    <w:rsid w:val="001D2E3C"/>
    <w:rsid w:val="001D325D"/>
    <w:rsid w:val="001D36C4"/>
    <w:rsid w:val="001E6AAC"/>
    <w:rsid w:val="001F4119"/>
    <w:rsid w:val="00201D92"/>
    <w:rsid w:val="002038FC"/>
    <w:rsid w:val="00210851"/>
    <w:rsid w:val="00211B5D"/>
    <w:rsid w:val="002134BE"/>
    <w:rsid w:val="00213547"/>
    <w:rsid w:val="00217C2C"/>
    <w:rsid w:val="0022666B"/>
    <w:rsid w:val="002267C1"/>
    <w:rsid w:val="002273F9"/>
    <w:rsid w:val="002357E1"/>
    <w:rsid w:val="002362D2"/>
    <w:rsid w:val="002377B3"/>
    <w:rsid w:val="00237C00"/>
    <w:rsid w:val="002446DF"/>
    <w:rsid w:val="002448BD"/>
    <w:rsid w:val="002464C0"/>
    <w:rsid w:val="00253821"/>
    <w:rsid w:val="00255097"/>
    <w:rsid w:val="002823BD"/>
    <w:rsid w:val="00284717"/>
    <w:rsid w:val="00284ECD"/>
    <w:rsid w:val="0029158C"/>
    <w:rsid w:val="00293108"/>
    <w:rsid w:val="00294BA6"/>
    <w:rsid w:val="002A0964"/>
    <w:rsid w:val="002A0F2D"/>
    <w:rsid w:val="002A1523"/>
    <w:rsid w:val="002A5CF0"/>
    <w:rsid w:val="002B38DF"/>
    <w:rsid w:val="002B701B"/>
    <w:rsid w:val="002D348C"/>
    <w:rsid w:val="002E35AA"/>
    <w:rsid w:val="002F1890"/>
    <w:rsid w:val="002F43BB"/>
    <w:rsid w:val="00300431"/>
    <w:rsid w:val="00310A24"/>
    <w:rsid w:val="003112B3"/>
    <w:rsid w:val="003127A3"/>
    <w:rsid w:val="0032014D"/>
    <w:rsid w:val="0032069F"/>
    <w:rsid w:val="0032330A"/>
    <w:rsid w:val="003259F8"/>
    <w:rsid w:val="00342DB7"/>
    <w:rsid w:val="00343923"/>
    <w:rsid w:val="00345588"/>
    <w:rsid w:val="00345CD0"/>
    <w:rsid w:val="00351ADD"/>
    <w:rsid w:val="00351C3D"/>
    <w:rsid w:val="00356724"/>
    <w:rsid w:val="003568FE"/>
    <w:rsid w:val="00365D8A"/>
    <w:rsid w:val="003663D3"/>
    <w:rsid w:val="00371DB4"/>
    <w:rsid w:val="003721DF"/>
    <w:rsid w:val="0037284C"/>
    <w:rsid w:val="00373789"/>
    <w:rsid w:val="00374B1F"/>
    <w:rsid w:val="00376FC9"/>
    <w:rsid w:val="003778C9"/>
    <w:rsid w:val="003828F5"/>
    <w:rsid w:val="00382FDF"/>
    <w:rsid w:val="003864C8"/>
    <w:rsid w:val="00391937"/>
    <w:rsid w:val="00391AE0"/>
    <w:rsid w:val="00391D0C"/>
    <w:rsid w:val="00393C6C"/>
    <w:rsid w:val="003A19C9"/>
    <w:rsid w:val="003A44C8"/>
    <w:rsid w:val="003A57FF"/>
    <w:rsid w:val="003B1E3A"/>
    <w:rsid w:val="003C3014"/>
    <w:rsid w:val="003C5CB2"/>
    <w:rsid w:val="003C73D4"/>
    <w:rsid w:val="003D1388"/>
    <w:rsid w:val="003D194D"/>
    <w:rsid w:val="003D4BA7"/>
    <w:rsid w:val="003D7395"/>
    <w:rsid w:val="003D7691"/>
    <w:rsid w:val="003E03C4"/>
    <w:rsid w:val="003E1F88"/>
    <w:rsid w:val="003E4D97"/>
    <w:rsid w:val="003E6D72"/>
    <w:rsid w:val="003F6941"/>
    <w:rsid w:val="004040D7"/>
    <w:rsid w:val="00406EBD"/>
    <w:rsid w:val="004127BD"/>
    <w:rsid w:val="00420BCC"/>
    <w:rsid w:val="00425111"/>
    <w:rsid w:val="00430459"/>
    <w:rsid w:val="00431407"/>
    <w:rsid w:val="004342AE"/>
    <w:rsid w:val="004360F8"/>
    <w:rsid w:val="00436A6A"/>
    <w:rsid w:val="00437664"/>
    <w:rsid w:val="0043779C"/>
    <w:rsid w:val="00440587"/>
    <w:rsid w:val="00440C5D"/>
    <w:rsid w:val="0044376E"/>
    <w:rsid w:val="00446024"/>
    <w:rsid w:val="00471E1F"/>
    <w:rsid w:val="00472C13"/>
    <w:rsid w:val="00482738"/>
    <w:rsid w:val="004909A3"/>
    <w:rsid w:val="00490F6B"/>
    <w:rsid w:val="00493D47"/>
    <w:rsid w:val="00493F68"/>
    <w:rsid w:val="004952C4"/>
    <w:rsid w:val="00497AD2"/>
    <w:rsid w:val="004A06F5"/>
    <w:rsid w:val="004A084A"/>
    <w:rsid w:val="004B05CD"/>
    <w:rsid w:val="004B24A4"/>
    <w:rsid w:val="004B2C83"/>
    <w:rsid w:val="004B30B4"/>
    <w:rsid w:val="004B5EED"/>
    <w:rsid w:val="004C17EB"/>
    <w:rsid w:val="004C56EA"/>
    <w:rsid w:val="004D459D"/>
    <w:rsid w:val="004D56F9"/>
    <w:rsid w:val="004E0549"/>
    <w:rsid w:val="004E15B5"/>
    <w:rsid w:val="004E430A"/>
    <w:rsid w:val="004F0810"/>
    <w:rsid w:val="004F1878"/>
    <w:rsid w:val="004F269C"/>
    <w:rsid w:val="004F4EBA"/>
    <w:rsid w:val="004F7AFD"/>
    <w:rsid w:val="004F7DE4"/>
    <w:rsid w:val="00507558"/>
    <w:rsid w:val="00512FC7"/>
    <w:rsid w:val="00513FE8"/>
    <w:rsid w:val="00523742"/>
    <w:rsid w:val="00532068"/>
    <w:rsid w:val="005429EC"/>
    <w:rsid w:val="005439A0"/>
    <w:rsid w:val="0056186F"/>
    <w:rsid w:val="00562788"/>
    <w:rsid w:val="00563973"/>
    <w:rsid w:val="00570780"/>
    <w:rsid w:val="005769B8"/>
    <w:rsid w:val="00580F2E"/>
    <w:rsid w:val="00585EAF"/>
    <w:rsid w:val="00593D91"/>
    <w:rsid w:val="00594191"/>
    <w:rsid w:val="005A2F5E"/>
    <w:rsid w:val="005A322C"/>
    <w:rsid w:val="005B1581"/>
    <w:rsid w:val="005B1730"/>
    <w:rsid w:val="005B3517"/>
    <w:rsid w:val="005B77BD"/>
    <w:rsid w:val="005C035C"/>
    <w:rsid w:val="005C0E31"/>
    <w:rsid w:val="005C10F6"/>
    <w:rsid w:val="005D21EA"/>
    <w:rsid w:val="005E43CA"/>
    <w:rsid w:val="005E4ED0"/>
    <w:rsid w:val="005E6AF5"/>
    <w:rsid w:val="005E77A1"/>
    <w:rsid w:val="005F4849"/>
    <w:rsid w:val="005F625D"/>
    <w:rsid w:val="005F6320"/>
    <w:rsid w:val="00604F04"/>
    <w:rsid w:val="00606248"/>
    <w:rsid w:val="00615226"/>
    <w:rsid w:val="00623451"/>
    <w:rsid w:val="006307E6"/>
    <w:rsid w:val="00631818"/>
    <w:rsid w:val="00633CAA"/>
    <w:rsid w:val="006442F5"/>
    <w:rsid w:val="0064555A"/>
    <w:rsid w:val="00650E7E"/>
    <w:rsid w:val="006544D3"/>
    <w:rsid w:val="00657D6A"/>
    <w:rsid w:val="00665069"/>
    <w:rsid w:val="00667CDE"/>
    <w:rsid w:val="006714A7"/>
    <w:rsid w:val="00683F88"/>
    <w:rsid w:val="00686F6F"/>
    <w:rsid w:val="0069373A"/>
    <w:rsid w:val="006A0DA4"/>
    <w:rsid w:val="006A17E9"/>
    <w:rsid w:val="006A1DD8"/>
    <w:rsid w:val="006A76BA"/>
    <w:rsid w:val="006B50CE"/>
    <w:rsid w:val="006C35CD"/>
    <w:rsid w:val="006C4955"/>
    <w:rsid w:val="006C52E2"/>
    <w:rsid w:val="006D2696"/>
    <w:rsid w:val="006D37F9"/>
    <w:rsid w:val="006D4FC5"/>
    <w:rsid w:val="006D5094"/>
    <w:rsid w:val="006D585A"/>
    <w:rsid w:val="006D62DB"/>
    <w:rsid w:val="006D6F3F"/>
    <w:rsid w:val="006E2A6C"/>
    <w:rsid w:val="006E746B"/>
    <w:rsid w:val="006F1923"/>
    <w:rsid w:val="006F24BC"/>
    <w:rsid w:val="006F5AD4"/>
    <w:rsid w:val="00703906"/>
    <w:rsid w:val="00706579"/>
    <w:rsid w:val="0070677C"/>
    <w:rsid w:val="00713634"/>
    <w:rsid w:val="00716178"/>
    <w:rsid w:val="00744097"/>
    <w:rsid w:val="00744467"/>
    <w:rsid w:val="00751462"/>
    <w:rsid w:val="00753EC0"/>
    <w:rsid w:val="00754D72"/>
    <w:rsid w:val="0075549D"/>
    <w:rsid w:val="007713BB"/>
    <w:rsid w:val="007811B5"/>
    <w:rsid w:val="00781BF9"/>
    <w:rsid w:val="00782C5E"/>
    <w:rsid w:val="007876BD"/>
    <w:rsid w:val="0079134F"/>
    <w:rsid w:val="00791B16"/>
    <w:rsid w:val="0079200C"/>
    <w:rsid w:val="00794DBA"/>
    <w:rsid w:val="0079573E"/>
    <w:rsid w:val="007971C3"/>
    <w:rsid w:val="007B3076"/>
    <w:rsid w:val="007B4075"/>
    <w:rsid w:val="007B618D"/>
    <w:rsid w:val="007B64CD"/>
    <w:rsid w:val="007B65AE"/>
    <w:rsid w:val="007B7877"/>
    <w:rsid w:val="007B7CF4"/>
    <w:rsid w:val="007C5AE4"/>
    <w:rsid w:val="007C675B"/>
    <w:rsid w:val="007C6DE2"/>
    <w:rsid w:val="007D1AFF"/>
    <w:rsid w:val="007D495C"/>
    <w:rsid w:val="007E0DBD"/>
    <w:rsid w:val="007E3D01"/>
    <w:rsid w:val="007E3D08"/>
    <w:rsid w:val="007F1BC5"/>
    <w:rsid w:val="007F49F8"/>
    <w:rsid w:val="007F7123"/>
    <w:rsid w:val="00805D0B"/>
    <w:rsid w:val="00807CCF"/>
    <w:rsid w:val="00810B0D"/>
    <w:rsid w:val="0081162A"/>
    <w:rsid w:val="00812427"/>
    <w:rsid w:val="00813132"/>
    <w:rsid w:val="0082402B"/>
    <w:rsid w:val="00824E23"/>
    <w:rsid w:val="008315C5"/>
    <w:rsid w:val="00832F79"/>
    <w:rsid w:val="008336DE"/>
    <w:rsid w:val="008340B8"/>
    <w:rsid w:val="00836D13"/>
    <w:rsid w:val="00840B97"/>
    <w:rsid w:val="008440A1"/>
    <w:rsid w:val="00851C53"/>
    <w:rsid w:val="00853E72"/>
    <w:rsid w:val="00860812"/>
    <w:rsid w:val="00864E43"/>
    <w:rsid w:val="0086559A"/>
    <w:rsid w:val="0087017A"/>
    <w:rsid w:val="0087290F"/>
    <w:rsid w:val="00874960"/>
    <w:rsid w:val="008751E9"/>
    <w:rsid w:val="0087533A"/>
    <w:rsid w:val="00881ECE"/>
    <w:rsid w:val="00883A0C"/>
    <w:rsid w:val="0089084E"/>
    <w:rsid w:val="00891AAA"/>
    <w:rsid w:val="008927A8"/>
    <w:rsid w:val="008B0DCC"/>
    <w:rsid w:val="008B0F89"/>
    <w:rsid w:val="008B287B"/>
    <w:rsid w:val="008B475D"/>
    <w:rsid w:val="008B60E8"/>
    <w:rsid w:val="008B7F33"/>
    <w:rsid w:val="008D3DC2"/>
    <w:rsid w:val="008D506F"/>
    <w:rsid w:val="008D5420"/>
    <w:rsid w:val="008E24E9"/>
    <w:rsid w:val="008E58E4"/>
    <w:rsid w:val="008F4D3A"/>
    <w:rsid w:val="008F5124"/>
    <w:rsid w:val="008F5D94"/>
    <w:rsid w:val="00902928"/>
    <w:rsid w:val="00903118"/>
    <w:rsid w:val="00904324"/>
    <w:rsid w:val="00906D57"/>
    <w:rsid w:val="009079B6"/>
    <w:rsid w:val="00907C7A"/>
    <w:rsid w:val="00912985"/>
    <w:rsid w:val="00922046"/>
    <w:rsid w:val="009221B3"/>
    <w:rsid w:val="00923297"/>
    <w:rsid w:val="00924F1C"/>
    <w:rsid w:val="00936ACB"/>
    <w:rsid w:val="0093774B"/>
    <w:rsid w:val="00941B26"/>
    <w:rsid w:val="00944054"/>
    <w:rsid w:val="00945968"/>
    <w:rsid w:val="0094681D"/>
    <w:rsid w:val="009549FB"/>
    <w:rsid w:val="00956DCC"/>
    <w:rsid w:val="00962BA9"/>
    <w:rsid w:val="009669E7"/>
    <w:rsid w:val="00972CD3"/>
    <w:rsid w:val="009734E2"/>
    <w:rsid w:val="0098154B"/>
    <w:rsid w:val="00996DAB"/>
    <w:rsid w:val="009970E1"/>
    <w:rsid w:val="009974D6"/>
    <w:rsid w:val="009A1DC0"/>
    <w:rsid w:val="009A60E1"/>
    <w:rsid w:val="009A71D2"/>
    <w:rsid w:val="009B1172"/>
    <w:rsid w:val="009C330C"/>
    <w:rsid w:val="009C3886"/>
    <w:rsid w:val="009D0667"/>
    <w:rsid w:val="009D0803"/>
    <w:rsid w:val="009D3A6B"/>
    <w:rsid w:val="009D517B"/>
    <w:rsid w:val="009E0720"/>
    <w:rsid w:val="009E7511"/>
    <w:rsid w:val="009F13CF"/>
    <w:rsid w:val="009F158E"/>
    <w:rsid w:val="009F1BCA"/>
    <w:rsid w:val="009F5EEC"/>
    <w:rsid w:val="00A00EFE"/>
    <w:rsid w:val="00A03CF0"/>
    <w:rsid w:val="00A059FC"/>
    <w:rsid w:val="00A07D27"/>
    <w:rsid w:val="00A10FB7"/>
    <w:rsid w:val="00A13270"/>
    <w:rsid w:val="00A1540D"/>
    <w:rsid w:val="00A2028D"/>
    <w:rsid w:val="00A22A3C"/>
    <w:rsid w:val="00A27D4B"/>
    <w:rsid w:val="00A352EB"/>
    <w:rsid w:val="00A36035"/>
    <w:rsid w:val="00A360EE"/>
    <w:rsid w:val="00A366C3"/>
    <w:rsid w:val="00A45403"/>
    <w:rsid w:val="00A46A92"/>
    <w:rsid w:val="00A57A76"/>
    <w:rsid w:val="00A6422C"/>
    <w:rsid w:val="00A7084A"/>
    <w:rsid w:val="00A82D05"/>
    <w:rsid w:val="00A96011"/>
    <w:rsid w:val="00AA108C"/>
    <w:rsid w:val="00AA71BD"/>
    <w:rsid w:val="00AB1BB2"/>
    <w:rsid w:val="00AB369C"/>
    <w:rsid w:val="00AB3B88"/>
    <w:rsid w:val="00AB416A"/>
    <w:rsid w:val="00AB6530"/>
    <w:rsid w:val="00AC08E9"/>
    <w:rsid w:val="00AC4AF7"/>
    <w:rsid w:val="00AC534B"/>
    <w:rsid w:val="00AD160D"/>
    <w:rsid w:val="00AD3C41"/>
    <w:rsid w:val="00AD5D33"/>
    <w:rsid w:val="00AE1E25"/>
    <w:rsid w:val="00AE3643"/>
    <w:rsid w:val="00AE5B66"/>
    <w:rsid w:val="00AF04C5"/>
    <w:rsid w:val="00AF33BB"/>
    <w:rsid w:val="00AF663B"/>
    <w:rsid w:val="00B00E6C"/>
    <w:rsid w:val="00B05F2D"/>
    <w:rsid w:val="00B105EA"/>
    <w:rsid w:val="00B12EDB"/>
    <w:rsid w:val="00B15E2A"/>
    <w:rsid w:val="00B21DCF"/>
    <w:rsid w:val="00B238E7"/>
    <w:rsid w:val="00B23A95"/>
    <w:rsid w:val="00B26A90"/>
    <w:rsid w:val="00B30435"/>
    <w:rsid w:val="00B31DED"/>
    <w:rsid w:val="00B415CD"/>
    <w:rsid w:val="00B427FB"/>
    <w:rsid w:val="00B44865"/>
    <w:rsid w:val="00B56E64"/>
    <w:rsid w:val="00B6401A"/>
    <w:rsid w:val="00B67843"/>
    <w:rsid w:val="00B77A1B"/>
    <w:rsid w:val="00B82502"/>
    <w:rsid w:val="00B83559"/>
    <w:rsid w:val="00B84F8C"/>
    <w:rsid w:val="00B91C3A"/>
    <w:rsid w:val="00B920B3"/>
    <w:rsid w:val="00BA2E92"/>
    <w:rsid w:val="00BA78CA"/>
    <w:rsid w:val="00BB0FD3"/>
    <w:rsid w:val="00BB5998"/>
    <w:rsid w:val="00BB5D7E"/>
    <w:rsid w:val="00BB7AEE"/>
    <w:rsid w:val="00BC234A"/>
    <w:rsid w:val="00BC4745"/>
    <w:rsid w:val="00BD315A"/>
    <w:rsid w:val="00BD5B30"/>
    <w:rsid w:val="00BE1937"/>
    <w:rsid w:val="00BF253E"/>
    <w:rsid w:val="00C02D48"/>
    <w:rsid w:val="00C04415"/>
    <w:rsid w:val="00C045A7"/>
    <w:rsid w:val="00C04D66"/>
    <w:rsid w:val="00C06560"/>
    <w:rsid w:val="00C0779C"/>
    <w:rsid w:val="00C122DE"/>
    <w:rsid w:val="00C12C75"/>
    <w:rsid w:val="00C14B21"/>
    <w:rsid w:val="00C241F4"/>
    <w:rsid w:val="00C24F79"/>
    <w:rsid w:val="00C27293"/>
    <w:rsid w:val="00C329E0"/>
    <w:rsid w:val="00C42DB2"/>
    <w:rsid w:val="00C510AC"/>
    <w:rsid w:val="00C530E7"/>
    <w:rsid w:val="00C56A8F"/>
    <w:rsid w:val="00C57F75"/>
    <w:rsid w:val="00C67D85"/>
    <w:rsid w:val="00C709B3"/>
    <w:rsid w:val="00C74872"/>
    <w:rsid w:val="00C74AA6"/>
    <w:rsid w:val="00C74B4B"/>
    <w:rsid w:val="00C75C44"/>
    <w:rsid w:val="00C75C9E"/>
    <w:rsid w:val="00C8224D"/>
    <w:rsid w:val="00C846B0"/>
    <w:rsid w:val="00C85483"/>
    <w:rsid w:val="00C87D0C"/>
    <w:rsid w:val="00C90B0B"/>
    <w:rsid w:val="00C91A3E"/>
    <w:rsid w:val="00C93AB2"/>
    <w:rsid w:val="00C9445D"/>
    <w:rsid w:val="00CA1F3B"/>
    <w:rsid w:val="00CA53DF"/>
    <w:rsid w:val="00CA5902"/>
    <w:rsid w:val="00CA76C4"/>
    <w:rsid w:val="00CB1463"/>
    <w:rsid w:val="00CB4A0E"/>
    <w:rsid w:val="00CB5EB4"/>
    <w:rsid w:val="00CC3583"/>
    <w:rsid w:val="00CC4792"/>
    <w:rsid w:val="00CC6213"/>
    <w:rsid w:val="00CD04D1"/>
    <w:rsid w:val="00CD3811"/>
    <w:rsid w:val="00CD5ADE"/>
    <w:rsid w:val="00CE4841"/>
    <w:rsid w:val="00CF3CDC"/>
    <w:rsid w:val="00CF509A"/>
    <w:rsid w:val="00CF51F5"/>
    <w:rsid w:val="00CF5AC2"/>
    <w:rsid w:val="00D02DFC"/>
    <w:rsid w:val="00D039B5"/>
    <w:rsid w:val="00D03A15"/>
    <w:rsid w:val="00D03B4C"/>
    <w:rsid w:val="00D03B68"/>
    <w:rsid w:val="00D12974"/>
    <w:rsid w:val="00D1689A"/>
    <w:rsid w:val="00D208EF"/>
    <w:rsid w:val="00D21027"/>
    <w:rsid w:val="00D244A0"/>
    <w:rsid w:val="00D26AFA"/>
    <w:rsid w:val="00D27971"/>
    <w:rsid w:val="00D30D99"/>
    <w:rsid w:val="00D31C46"/>
    <w:rsid w:val="00D32D02"/>
    <w:rsid w:val="00D6142E"/>
    <w:rsid w:val="00D61A96"/>
    <w:rsid w:val="00D62E29"/>
    <w:rsid w:val="00D63EA6"/>
    <w:rsid w:val="00D67D7B"/>
    <w:rsid w:val="00D70556"/>
    <w:rsid w:val="00D742AE"/>
    <w:rsid w:val="00D81834"/>
    <w:rsid w:val="00D827A5"/>
    <w:rsid w:val="00D85509"/>
    <w:rsid w:val="00D86F23"/>
    <w:rsid w:val="00D87118"/>
    <w:rsid w:val="00D87AAA"/>
    <w:rsid w:val="00D9273A"/>
    <w:rsid w:val="00D93989"/>
    <w:rsid w:val="00D94DF3"/>
    <w:rsid w:val="00DA0511"/>
    <w:rsid w:val="00DA1089"/>
    <w:rsid w:val="00DA1855"/>
    <w:rsid w:val="00DA5B31"/>
    <w:rsid w:val="00DB0F35"/>
    <w:rsid w:val="00DB183D"/>
    <w:rsid w:val="00DC002E"/>
    <w:rsid w:val="00DC6977"/>
    <w:rsid w:val="00DD53C1"/>
    <w:rsid w:val="00DD5D46"/>
    <w:rsid w:val="00DE3AF8"/>
    <w:rsid w:val="00DE7128"/>
    <w:rsid w:val="00DF03D5"/>
    <w:rsid w:val="00DF130B"/>
    <w:rsid w:val="00DF144F"/>
    <w:rsid w:val="00DF2E34"/>
    <w:rsid w:val="00DF509D"/>
    <w:rsid w:val="00DF6B0E"/>
    <w:rsid w:val="00E00A56"/>
    <w:rsid w:val="00E00B79"/>
    <w:rsid w:val="00E00B7D"/>
    <w:rsid w:val="00E0285D"/>
    <w:rsid w:val="00E0443F"/>
    <w:rsid w:val="00E04B20"/>
    <w:rsid w:val="00E12177"/>
    <w:rsid w:val="00E13826"/>
    <w:rsid w:val="00E1423E"/>
    <w:rsid w:val="00E200B8"/>
    <w:rsid w:val="00E20CD1"/>
    <w:rsid w:val="00E22048"/>
    <w:rsid w:val="00E272AB"/>
    <w:rsid w:val="00E46071"/>
    <w:rsid w:val="00E55273"/>
    <w:rsid w:val="00E76C19"/>
    <w:rsid w:val="00E77440"/>
    <w:rsid w:val="00E805D8"/>
    <w:rsid w:val="00E81555"/>
    <w:rsid w:val="00E81F54"/>
    <w:rsid w:val="00E85D35"/>
    <w:rsid w:val="00E85FE8"/>
    <w:rsid w:val="00E93585"/>
    <w:rsid w:val="00E93DFC"/>
    <w:rsid w:val="00E9494C"/>
    <w:rsid w:val="00EA00AF"/>
    <w:rsid w:val="00EA118F"/>
    <w:rsid w:val="00EA71A8"/>
    <w:rsid w:val="00EB198F"/>
    <w:rsid w:val="00EB3555"/>
    <w:rsid w:val="00EB48F7"/>
    <w:rsid w:val="00EC0869"/>
    <w:rsid w:val="00EC55E7"/>
    <w:rsid w:val="00EC7667"/>
    <w:rsid w:val="00ED0065"/>
    <w:rsid w:val="00ED3D85"/>
    <w:rsid w:val="00ED41C3"/>
    <w:rsid w:val="00ED5911"/>
    <w:rsid w:val="00ED6B04"/>
    <w:rsid w:val="00EE19DB"/>
    <w:rsid w:val="00EE2B65"/>
    <w:rsid w:val="00EE2D21"/>
    <w:rsid w:val="00EE5E42"/>
    <w:rsid w:val="00EE78A4"/>
    <w:rsid w:val="00EE7F56"/>
    <w:rsid w:val="00EF01A7"/>
    <w:rsid w:val="00EF40D6"/>
    <w:rsid w:val="00EF5139"/>
    <w:rsid w:val="00EF5E4B"/>
    <w:rsid w:val="00F001B6"/>
    <w:rsid w:val="00F01F90"/>
    <w:rsid w:val="00F02CD9"/>
    <w:rsid w:val="00F117B2"/>
    <w:rsid w:val="00F2367A"/>
    <w:rsid w:val="00F27F89"/>
    <w:rsid w:val="00F31B09"/>
    <w:rsid w:val="00F4152B"/>
    <w:rsid w:val="00F419C0"/>
    <w:rsid w:val="00F47476"/>
    <w:rsid w:val="00F51A9F"/>
    <w:rsid w:val="00F5556D"/>
    <w:rsid w:val="00F62D0F"/>
    <w:rsid w:val="00F660C3"/>
    <w:rsid w:val="00F72315"/>
    <w:rsid w:val="00F75744"/>
    <w:rsid w:val="00F769B7"/>
    <w:rsid w:val="00F827E8"/>
    <w:rsid w:val="00F82CB3"/>
    <w:rsid w:val="00F839F3"/>
    <w:rsid w:val="00F93586"/>
    <w:rsid w:val="00F94C70"/>
    <w:rsid w:val="00FA5E18"/>
    <w:rsid w:val="00FA7E8A"/>
    <w:rsid w:val="00FA7E97"/>
    <w:rsid w:val="00FD04E4"/>
    <w:rsid w:val="00FD2D1E"/>
    <w:rsid w:val="00FD2D2A"/>
    <w:rsid w:val="00FD5F45"/>
    <w:rsid w:val="00FE3D03"/>
    <w:rsid w:val="00FE5BF2"/>
    <w:rsid w:val="00FE7EE2"/>
    <w:rsid w:val="00FE7FC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DE16E6B"/>
  <w15:chartTrackingRefBased/>
  <w15:docId w15:val="{F4AD2C01-B550-4F5A-98B3-042221C6BD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778C9"/>
    <w:pPr>
      <w:spacing w:after="120"/>
    </w:pPr>
    <w:rPr>
      <w:rFonts w:asciiTheme="minorHAnsi" w:eastAsiaTheme="minorEastAsia" w:hAnsiTheme="minorHAnsi"/>
      <w:sz w:val="24"/>
      <w:szCs w:val="24"/>
    </w:rPr>
  </w:style>
  <w:style w:type="paragraph" w:styleId="Heading1">
    <w:name w:val="heading 1"/>
    <w:basedOn w:val="Normal"/>
    <w:link w:val="Heading1Char"/>
    <w:uiPriority w:val="9"/>
    <w:qFormat/>
    <w:rsid w:val="00166737"/>
    <w:pPr>
      <w:keepNext/>
      <w:spacing w:before="360"/>
      <w:outlineLvl w:val="0"/>
    </w:pPr>
    <w:rPr>
      <w:b/>
      <w:bCs/>
      <w:kern w:val="36"/>
      <w:sz w:val="48"/>
      <w:szCs w:val="48"/>
    </w:rPr>
  </w:style>
  <w:style w:type="paragraph" w:styleId="Heading2">
    <w:name w:val="heading 2"/>
    <w:basedOn w:val="Normal"/>
    <w:next w:val="Normal"/>
    <w:link w:val="Heading2Char"/>
    <w:uiPriority w:val="9"/>
    <w:qFormat/>
    <w:rsid w:val="00166737"/>
    <w:pPr>
      <w:keepNext/>
      <w:pageBreakBefore/>
      <w:spacing w:before="480"/>
      <w:outlineLvl w:val="1"/>
    </w:pPr>
    <w:rPr>
      <w:b/>
      <w:bCs/>
      <w:sz w:val="40"/>
      <w:szCs w:val="36"/>
    </w:rPr>
  </w:style>
  <w:style w:type="paragraph" w:styleId="Heading3">
    <w:name w:val="heading 3"/>
    <w:basedOn w:val="Normal"/>
    <w:next w:val="Normal"/>
    <w:link w:val="Heading3Char"/>
    <w:uiPriority w:val="9"/>
    <w:qFormat/>
    <w:rsid w:val="00FE7FCA"/>
    <w:pPr>
      <w:keepNext/>
      <w:spacing w:before="480"/>
      <w:outlineLvl w:val="2"/>
    </w:pPr>
    <w:rPr>
      <w:bCs/>
      <w:sz w:val="36"/>
      <w:szCs w:val="27"/>
    </w:rPr>
  </w:style>
  <w:style w:type="paragraph" w:styleId="Heading4">
    <w:name w:val="heading 4"/>
    <w:basedOn w:val="Normal"/>
    <w:next w:val="Normal"/>
    <w:link w:val="Heading4Char"/>
    <w:uiPriority w:val="9"/>
    <w:qFormat/>
    <w:rsid w:val="00BC234A"/>
    <w:pPr>
      <w:keepNext/>
      <w:spacing w:before="240"/>
      <w:outlineLvl w:val="3"/>
    </w:pPr>
    <w:rPr>
      <w:b/>
      <w:bCs/>
      <w:sz w:val="28"/>
    </w:rPr>
  </w:style>
  <w:style w:type="paragraph" w:styleId="Heading5">
    <w:name w:val="heading 5"/>
    <w:basedOn w:val="Normal"/>
    <w:link w:val="Heading5Char"/>
    <w:uiPriority w:val="9"/>
    <w:qFormat/>
    <w:rsid w:val="0087290F"/>
    <w:pPr>
      <w:keepNext/>
      <w:spacing w:before="360" w:after="0" w:line="360" w:lineRule="auto"/>
      <w:outlineLvl w:val="4"/>
    </w:pPr>
    <w:rPr>
      <w:b/>
      <w:bCs/>
      <w:caps/>
      <w:szCs w:val="20"/>
    </w:rPr>
  </w:style>
  <w:style w:type="paragraph" w:styleId="Heading6">
    <w:name w:val="heading 6"/>
    <w:basedOn w:val="Normal"/>
    <w:link w:val="Heading6Char"/>
    <w:uiPriority w:val="9"/>
    <w:qFormat/>
    <w:pPr>
      <w:spacing w:before="100" w:beforeAutospacing="1" w:after="100" w:afterAutospacing="1"/>
      <w:outlineLvl w:val="5"/>
    </w:pPr>
    <w:rPr>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43923"/>
    <w:rPr>
      <w:b/>
      <w:color w:val="33CCCC"/>
      <w:sz w:val="22"/>
      <w:u w:val="single"/>
    </w:rPr>
  </w:style>
  <w:style w:type="character" w:styleId="FollowedHyperlink">
    <w:name w:val="FollowedHyperlink"/>
    <w:basedOn w:val="DefaultParagraphFont"/>
    <w:uiPriority w:val="99"/>
    <w:semiHidden/>
    <w:unhideWhenUsed/>
    <w:rPr>
      <w:color w:val="800080"/>
      <w:u w:val="single"/>
    </w:rPr>
  </w:style>
  <w:style w:type="character" w:customStyle="1" w:styleId="Heading1Char">
    <w:name w:val="Heading 1 Char"/>
    <w:basedOn w:val="DefaultParagraphFont"/>
    <w:link w:val="Heading1"/>
    <w:uiPriority w:val="9"/>
    <w:rsid w:val="00166737"/>
    <w:rPr>
      <w:rFonts w:asciiTheme="minorHAnsi" w:eastAsiaTheme="minorEastAsia" w:hAnsiTheme="minorHAnsi"/>
      <w:b/>
      <w:bCs/>
      <w:kern w:val="36"/>
      <w:sz w:val="48"/>
      <w:szCs w:val="48"/>
    </w:rPr>
  </w:style>
  <w:style w:type="character" w:customStyle="1" w:styleId="Heading2Char">
    <w:name w:val="Heading 2 Char"/>
    <w:basedOn w:val="DefaultParagraphFont"/>
    <w:link w:val="Heading2"/>
    <w:uiPriority w:val="9"/>
    <w:rsid w:val="00166737"/>
    <w:rPr>
      <w:rFonts w:asciiTheme="minorHAnsi" w:eastAsiaTheme="minorEastAsia" w:hAnsiTheme="minorHAnsi"/>
      <w:b/>
      <w:bCs/>
      <w:sz w:val="40"/>
      <w:szCs w:val="36"/>
    </w:rPr>
  </w:style>
  <w:style w:type="character" w:customStyle="1" w:styleId="Heading3Char">
    <w:name w:val="Heading 3 Char"/>
    <w:basedOn w:val="DefaultParagraphFont"/>
    <w:link w:val="Heading3"/>
    <w:uiPriority w:val="9"/>
    <w:rsid w:val="00FE7FCA"/>
    <w:rPr>
      <w:rFonts w:asciiTheme="minorHAnsi" w:eastAsiaTheme="minorEastAsia" w:hAnsiTheme="minorHAnsi"/>
      <w:bCs/>
      <w:sz w:val="36"/>
      <w:szCs w:val="27"/>
    </w:rPr>
  </w:style>
  <w:style w:type="character" w:customStyle="1" w:styleId="Heading4Char">
    <w:name w:val="Heading 4 Char"/>
    <w:basedOn w:val="DefaultParagraphFont"/>
    <w:link w:val="Heading4"/>
    <w:uiPriority w:val="9"/>
    <w:rsid w:val="00BC234A"/>
    <w:rPr>
      <w:rFonts w:asciiTheme="minorHAnsi" w:eastAsiaTheme="minorEastAsia" w:hAnsiTheme="minorHAnsi"/>
      <w:b/>
      <w:bCs/>
      <w:sz w:val="28"/>
      <w:szCs w:val="24"/>
    </w:rPr>
  </w:style>
  <w:style w:type="character" w:customStyle="1" w:styleId="Heading5Char">
    <w:name w:val="Heading 5 Char"/>
    <w:basedOn w:val="DefaultParagraphFont"/>
    <w:link w:val="Heading5"/>
    <w:uiPriority w:val="9"/>
    <w:rsid w:val="0087290F"/>
    <w:rPr>
      <w:rFonts w:asciiTheme="minorHAnsi" w:eastAsiaTheme="minorEastAsia" w:hAnsiTheme="minorHAnsi"/>
      <w:b/>
      <w:bCs/>
      <w:caps/>
      <w:sz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Pr>
      <w:rFonts w:ascii="Consolas" w:eastAsiaTheme="minorEastAsia" w:hAnsi="Consolas"/>
    </w:rPr>
  </w:style>
  <w:style w:type="paragraph" w:styleId="NormalWeb">
    <w:name w:val="Normal (Web)"/>
    <w:basedOn w:val="Normal"/>
    <w:uiPriority w:val="99"/>
    <w:unhideWhenUsed/>
    <w:pPr>
      <w:spacing w:before="100" w:beforeAutospacing="1" w:after="100" w:afterAutospacing="1"/>
    </w:pPr>
  </w:style>
  <w:style w:type="paragraph" w:customStyle="1" w:styleId="print-only">
    <w:name w:val="print-only"/>
    <w:basedOn w:val="Normal"/>
    <w:pPr>
      <w:spacing w:before="100" w:beforeAutospacing="1" w:after="100" w:afterAutospacing="1"/>
    </w:pPr>
  </w:style>
  <w:style w:type="paragraph" w:customStyle="1" w:styleId="comment">
    <w:name w:val="comment"/>
    <w:basedOn w:val="Normal"/>
    <w:pPr>
      <w:spacing w:before="100" w:beforeAutospacing="1" w:after="100" w:afterAutospacing="1"/>
    </w:pPr>
  </w:style>
  <w:style w:type="paragraph" w:customStyle="1" w:styleId="comment-body">
    <w:name w:val="comment-body"/>
    <w:basedOn w:val="Normal"/>
    <w:pPr>
      <w:spacing w:before="100" w:beforeAutospacing="1" w:after="100" w:afterAutospacing="1"/>
    </w:pPr>
  </w:style>
  <w:style w:type="paragraph" w:customStyle="1" w:styleId="comment-content">
    <w:name w:val="comment-content"/>
    <w:basedOn w:val="Normal"/>
    <w:pPr>
      <w:spacing w:before="100" w:beforeAutospacing="1" w:after="100" w:afterAutospacing="1"/>
    </w:pPr>
  </w:style>
  <w:style w:type="paragraph" w:customStyle="1" w:styleId="pagesection">
    <w:name w:val="pagesection"/>
    <w:basedOn w:val="Normal"/>
    <w:pPr>
      <w:spacing w:before="100" w:beforeAutospacing="1" w:after="100" w:afterAutospacing="1"/>
    </w:pPr>
  </w:style>
  <w:style w:type="paragraph" w:customStyle="1" w:styleId="aui-header-inner">
    <w:name w:val="aui-header-inner"/>
    <w:basedOn w:val="Normal"/>
    <w:pPr>
      <w:spacing w:before="100" w:beforeAutospacing="1" w:after="100" w:afterAutospacing="1"/>
    </w:pPr>
    <w:rPr>
      <w:vanish/>
    </w:rPr>
  </w:style>
  <w:style w:type="paragraph" w:customStyle="1" w:styleId="sidebar">
    <w:name w:val="sidebar"/>
    <w:basedOn w:val="Normal"/>
    <w:pPr>
      <w:spacing w:before="100" w:beforeAutospacing="1" w:after="100" w:afterAutospacing="1"/>
    </w:pPr>
    <w:rPr>
      <w:vanish/>
    </w:rPr>
  </w:style>
  <w:style w:type="paragraph" w:customStyle="1" w:styleId="ia-fixed-sidebar">
    <w:name w:val="ia-fixed-sidebar"/>
    <w:basedOn w:val="Normal"/>
    <w:pPr>
      <w:spacing w:before="100" w:beforeAutospacing="1" w:after="100" w:afterAutospacing="1"/>
    </w:pPr>
    <w:rPr>
      <w:vanish/>
    </w:rPr>
  </w:style>
  <w:style w:type="paragraph" w:customStyle="1" w:styleId="page-actions">
    <w:name w:val="page-actions"/>
    <w:basedOn w:val="Normal"/>
    <w:pPr>
      <w:spacing w:before="100" w:beforeAutospacing="1" w:after="100" w:afterAutospacing="1"/>
    </w:pPr>
    <w:rPr>
      <w:vanish/>
    </w:rPr>
  </w:style>
  <w:style w:type="paragraph" w:customStyle="1" w:styleId="navmenu">
    <w:name w:val="navmenu"/>
    <w:basedOn w:val="Normal"/>
    <w:pPr>
      <w:spacing w:before="100" w:beforeAutospacing="1" w:after="100" w:afterAutospacing="1"/>
    </w:pPr>
    <w:rPr>
      <w:vanish/>
    </w:rPr>
  </w:style>
  <w:style w:type="paragraph" w:customStyle="1" w:styleId="ajs-menu-bar">
    <w:name w:val="ajs-menu-bar"/>
    <w:basedOn w:val="Normal"/>
    <w:pPr>
      <w:spacing w:before="100" w:beforeAutospacing="1" w:after="100" w:afterAutospacing="1"/>
    </w:pPr>
    <w:rPr>
      <w:vanish/>
    </w:rPr>
  </w:style>
  <w:style w:type="paragraph" w:customStyle="1" w:styleId="noprint">
    <w:name w:val="noprint"/>
    <w:basedOn w:val="Normal"/>
    <w:pPr>
      <w:spacing w:before="100" w:beforeAutospacing="1" w:after="100" w:afterAutospacing="1"/>
    </w:pPr>
    <w:rPr>
      <w:vanish/>
    </w:rPr>
  </w:style>
  <w:style w:type="paragraph" w:customStyle="1" w:styleId="inline-control-link">
    <w:name w:val="inline-control-link"/>
    <w:basedOn w:val="Normal"/>
    <w:pPr>
      <w:spacing w:before="100" w:beforeAutospacing="1" w:after="100" w:afterAutospacing="1"/>
    </w:pPr>
    <w:rPr>
      <w:vanish/>
    </w:rPr>
  </w:style>
  <w:style w:type="paragraph" w:customStyle="1" w:styleId="global-comment-actions">
    <w:name w:val="global-comment-actions"/>
    <w:basedOn w:val="Normal"/>
    <w:pPr>
      <w:spacing w:before="100" w:beforeAutospacing="1" w:after="100" w:afterAutospacing="1"/>
    </w:pPr>
    <w:rPr>
      <w:vanish/>
    </w:rPr>
  </w:style>
  <w:style w:type="paragraph" w:customStyle="1" w:styleId="comment-actions">
    <w:name w:val="comment-actions"/>
    <w:basedOn w:val="Normal"/>
    <w:pPr>
      <w:spacing w:before="100" w:beforeAutospacing="1" w:after="100" w:afterAutospacing="1"/>
    </w:pPr>
    <w:rPr>
      <w:vanish/>
    </w:rPr>
  </w:style>
  <w:style w:type="paragraph" w:customStyle="1" w:styleId="quick-comment-container">
    <w:name w:val="quick-comment-container"/>
    <w:basedOn w:val="Normal"/>
    <w:pPr>
      <w:spacing w:before="100" w:beforeAutospacing="1" w:after="100" w:afterAutospacing="1"/>
    </w:pPr>
    <w:rPr>
      <w:vanish/>
    </w:rPr>
  </w:style>
  <w:style w:type="paragraph" w:customStyle="1" w:styleId="comment1">
    <w:name w:val="comment1"/>
    <w:basedOn w:val="Normal"/>
    <w:pPr>
      <w:spacing w:before="100" w:beforeAutospacing="1" w:after="100" w:afterAutospacing="1"/>
    </w:pPr>
  </w:style>
  <w:style w:type="paragraph" w:customStyle="1" w:styleId="comment-body1">
    <w:name w:val="comment-body1"/>
    <w:basedOn w:val="Normal"/>
    <w:pPr>
      <w:spacing w:before="100" w:beforeAutospacing="1" w:after="100" w:afterAutospacing="1"/>
    </w:pPr>
  </w:style>
  <w:style w:type="paragraph" w:customStyle="1" w:styleId="comment-content1">
    <w:name w:val="comment-content1"/>
    <w:basedOn w:val="Normal"/>
    <w:pPr>
      <w:spacing w:before="100" w:beforeAutospacing="1" w:after="100" w:afterAutospacing="1"/>
    </w:pPr>
  </w:style>
  <w:style w:type="paragraph" w:customStyle="1" w:styleId="pagesection1">
    <w:name w:val="pagesection1"/>
    <w:basedOn w:val="Normal"/>
    <w:pPr>
      <w:spacing w:before="100" w:beforeAutospacing="1" w:after="100" w:afterAutospacing="1"/>
    </w:pPr>
  </w:style>
  <w:style w:type="character" w:styleId="Strong">
    <w:name w:val="Strong"/>
    <w:basedOn w:val="DefaultParagraphFont"/>
    <w:uiPriority w:val="22"/>
    <w:qFormat/>
    <w:rPr>
      <w:b/>
      <w:bCs/>
    </w:rPr>
  </w:style>
  <w:style w:type="character" w:styleId="Emphasis">
    <w:name w:val="Emphasis"/>
    <w:basedOn w:val="DefaultParagraphFont"/>
    <w:uiPriority w:val="20"/>
    <w:qFormat/>
    <w:rPr>
      <w:i/>
      <w:iCs/>
    </w:rPr>
  </w:style>
  <w:style w:type="paragraph" w:customStyle="1" w:styleId="Title1">
    <w:name w:val="Title1"/>
    <w:basedOn w:val="Normal"/>
    <w:rsid w:val="00F62D0F"/>
    <w:pPr>
      <w:spacing w:before="100" w:beforeAutospacing="1" w:after="100" w:afterAutospacing="1"/>
    </w:pPr>
  </w:style>
  <w:style w:type="character" w:styleId="PlaceholderText">
    <w:name w:val="Placeholder Text"/>
    <w:basedOn w:val="DefaultParagraphFont"/>
    <w:uiPriority w:val="99"/>
    <w:semiHidden/>
    <w:rsid w:val="00F62D0F"/>
    <w:rPr>
      <w:color w:val="808080"/>
    </w:rPr>
  </w:style>
  <w:style w:type="paragraph" w:styleId="NoSpacing">
    <w:name w:val="No Spacing"/>
    <w:link w:val="NoSpacingChar"/>
    <w:uiPriority w:val="1"/>
    <w:qFormat/>
    <w:rsid w:val="00CA5902"/>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CA5902"/>
    <w:rPr>
      <w:rFonts w:asciiTheme="minorHAnsi" w:eastAsiaTheme="minorEastAsia" w:hAnsiTheme="minorHAnsi" w:cstheme="minorBidi"/>
      <w:sz w:val="22"/>
      <w:szCs w:val="22"/>
    </w:rPr>
  </w:style>
  <w:style w:type="paragraph" w:styleId="ListParagraph">
    <w:name w:val="List Paragraph"/>
    <w:basedOn w:val="Normal"/>
    <w:uiPriority w:val="34"/>
    <w:qFormat/>
    <w:rsid w:val="00C846B0"/>
    <w:pPr>
      <w:ind w:left="720"/>
      <w:contextualSpacing/>
    </w:pPr>
  </w:style>
  <w:style w:type="paragraph" w:customStyle="1" w:styleId="NoCheck">
    <w:name w:val="No Check"/>
    <w:basedOn w:val="Normal"/>
    <w:link w:val="NoCheckChar"/>
    <w:qFormat/>
    <w:rsid w:val="001B4D79"/>
    <w:rPr>
      <w:rFonts w:eastAsia="Times New Roman"/>
      <w:noProof/>
    </w:rPr>
  </w:style>
  <w:style w:type="character" w:customStyle="1" w:styleId="NoCheckChar">
    <w:name w:val="No Check Char"/>
    <w:basedOn w:val="DefaultParagraphFont"/>
    <w:link w:val="NoCheck"/>
    <w:rsid w:val="001B4D79"/>
    <w:rPr>
      <w:rFonts w:asciiTheme="minorHAnsi" w:hAnsiTheme="minorHAnsi"/>
      <w:noProof/>
      <w:sz w:val="24"/>
      <w:szCs w:val="24"/>
    </w:rPr>
  </w:style>
  <w:style w:type="table" w:styleId="TableGrid">
    <w:name w:val="Table Grid"/>
    <w:basedOn w:val="TableNormal"/>
    <w:uiPriority w:val="39"/>
    <w:rsid w:val="00471E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B1730"/>
    <w:pPr>
      <w:tabs>
        <w:tab w:val="center" w:pos="4680"/>
        <w:tab w:val="right" w:pos="9360"/>
      </w:tabs>
    </w:pPr>
  </w:style>
  <w:style w:type="character" w:customStyle="1" w:styleId="HeaderChar">
    <w:name w:val="Header Char"/>
    <w:basedOn w:val="DefaultParagraphFont"/>
    <w:link w:val="Header"/>
    <w:uiPriority w:val="99"/>
    <w:rsid w:val="005B1730"/>
    <w:rPr>
      <w:rFonts w:asciiTheme="minorHAnsi" w:eastAsiaTheme="minorEastAsia" w:hAnsiTheme="minorHAnsi"/>
      <w:sz w:val="24"/>
      <w:szCs w:val="24"/>
    </w:rPr>
  </w:style>
  <w:style w:type="paragraph" w:styleId="Footer">
    <w:name w:val="footer"/>
    <w:basedOn w:val="Normal"/>
    <w:link w:val="FooterChar"/>
    <w:uiPriority w:val="99"/>
    <w:unhideWhenUsed/>
    <w:rsid w:val="005B1730"/>
    <w:pPr>
      <w:tabs>
        <w:tab w:val="center" w:pos="4680"/>
        <w:tab w:val="right" w:pos="9360"/>
      </w:tabs>
    </w:pPr>
  </w:style>
  <w:style w:type="character" w:customStyle="1" w:styleId="FooterChar">
    <w:name w:val="Footer Char"/>
    <w:basedOn w:val="DefaultParagraphFont"/>
    <w:link w:val="Footer"/>
    <w:uiPriority w:val="99"/>
    <w:rsid w:val="005B1730"/>
    <w:rPr>
      <w:rFonts w:asciiTheme="minorHAnsi" w:eastAsiaTheme="minorEastAsia" w:hAnsiTheme="minorHAnsi"/>
      <w:sz w:val="24"/>
      <w:szCs w:val="24"/>
    </w:rPr>
  </w:style>
  <w:style w:type="character" w:styleId="CommentReference">
    <w:name w:val="annotation reference"/>
    <w:basedOn w:val="DefaultParagraphFont"/>
    <w:uiPriority w:val="99"/>
    <w:semiHidden/>
    <w:unhideWhenUsed/>
    <w:rsid w:val="00513FE8"/>
    <w:rPr>
      <w:sz w:val="16"/>
      <w:szCs w:val="16"/>
    </w:rPr>
  </w:style>
  <w:style w:type="paragraph" w:styleId="CommentText">
    <w:name w:val="annotation text"/>
    <w:basedOn w:val="Normal"/>
    <w:link w:val="CommentTextChar"/>
    <w:uiPriority w:val="99"/>
    <w:semiHidden/>
    <w:unhideWhenUsed/>
    <w:rsid w:val="00513FE8"/>
    <w:rPr>
      <w:sz w:val="20"/>
      <w:szCs w:val="20"/>
    </w:rPr>
  </w:style>
  <w:style w:type="character" w:customStyle="1" w:styleId="CommentTextChar">
    <w:name w:val="Comment Text Char"/>
    <w:basedOn w:val="DefaultParagraphFont"/>
    <w:link w:val="CommentText"/>
    <w:uiPriority w:val="99"/>
    <w:semiHidden/>
    <w:rsid w:val="00513FE8"/>
    <w:rPr>
      <w:rFonts w:asciiTheme="minorHAnsi" w:eastAsiaTheme="minorEastAsia" w:hAnsiTheme="minorHAnsi"/>
    </w:rPr>
  </w:style>
  <w:style w:type="paragraph" w:styleId="CommentSubject">
    <w:name w:val="annotation subject"/>
    <w:basedOn w:val="CommentText"/>
    <w:next w:val="CommentText"/>
    <w:link w:val="CommentSubjectChar"/>
    <w:uiPriority w:val="99"/>
    <w:semiHidden/>
    <w:unhideWhenUsed/>
    <w:rsid w:val="00513FE8"/>
    <w:rPr>
      <w:b/>
      <w:bCs/>
    </w:rPr>
  </w:style>
  <w:style w:type="character" w:customStyle="1" w:styleId="CommentSubjectChar">
    <w:name w:val="Comment Subject Char"/>
    <w:basedOn w:val="CommentTextChar"/>
    <w:link w:val="CommentSubject"/>
    <w:uiPriority w:val="99"/>
    <w:semiHidden/>
    <w:rsid w:val="00513FE8"/>
    <w:rPr>
      <w:rFonts w:asciiTheme="minorHAnsi" w:eastAsiaTheme="minorEastAsia" w:hAnsiTheme="minorHAnsi"/>
      <w:b/>
      <w:bCs/>
    </w:rPr>
  </w:style>
  <w:style w:type="paragraph" w:styleId="BalloonText">
    <w:name w:val="Balloon Text"/>
    <w:basedOn w:val="Normal"/>
    <w:link w:val="BalloonTextChar"/>
    <w:uiPriority w:val="99"/>
    <w:semiHidden/>
    <w:unhideWhenUsed/>
    <w:rsid w:val="00513FE8"/>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3FE8"/>
    <w:rPr>
      <w:rFonts w:ascii="Segoe UI" w:eastAsiaTheme="minorEastAsia" w:hAnsi="Segoe UI" w:cs="Segoe UI"/>
      <w:sz w:val="18"/>
      <w:szCs w:val="18"/>
    </w:rPr>
  </w:style>
  <w:style w:type="paragraph" w:styleId="TOCHeading">
    <w:name w:val="TOC Heading"/>
    <w:basedOn w:val="Heading1"/>
    <w:next w:val="Normal"/>
    <w:uiPriority w:val="39"/>
    <w:unhideWhenUsed/>
    <w:qFormat/>
    <w:rsid w:val="007B3076"/>
    <w:pPr>
      <w:keepLines/>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7B3076"/>
    <w:pPr>
      <w:spacing w:after="100"/>
    </w:pPr>
  </w:style>
  <w:style w:type="paragraph" w:styleId="TOC2">
    <w:name w:val="toc 2"/>
    <w:basedOn w:val="Normal"/>
    <w:next w:val="Normal"/>
    <w:autoRedefine/>
    <w:uiPriority w:val="39"/>
    <w:unhideWhenUsed/>
    <w:rsid w:val="007B3076"/>
    <w:pPr>
      <w:spacing w:after="100"/>
      <w:ind w:left="240"/>
    </w:pPr>
  </w:style>
  <w:style w:type="paragraph" w:styleId="TOC3">
    <w:name w:val="toc 3"/>
    <w:basedOn w:val="Normal"/>
    <w:next w:val="Normal"/>
    <w:autoRedefine/>
    <w:uiPriority w:val="39"/>
    <w:unhideWhenUsed/>
    <w:rsid w:val="007B3076"/>
    <w:pPr>
      <w:spacing w:after="100"/>
      <w:ind w:left="480"/>
    </w:pPr>
  </w:style>
  <w:style w:type="table" w:customStyle="1" w:styleId="TableGrid1">
    <w:name w:val="Table Grid1"/>
    <w:basedOn w:val="TableNormal"/>
    <w:next w:val="TableGrid"/>
    <w:uiPriority w:val="39"/>
    <w:rsid w:val="00B238E7"/>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F0810"/>
    <w:rPr>
      <w:rFonts w:asciiTheme="minorHAnsi" w:eastAsiaTheme="minorEastAsia" w:hAnsiTheme="minorHAns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0934134">
      <w:marLeft w:val="0"/>
      <w:marRight w:val="0"/>
      <w:marTop w:val="0"/>
      <w:marBottom w:val="0"/>
      <w:divBdr>
        <w:top w:val="none" w:sz="0" w:space="0" w:color="auto"/>
        <w:left w:val="none" w:sz="0" w:space="0" w:color="auto"/>
        <w:bottom w:val="none" w:sz="0" w:space="0" w:color="auto"/>
        <w:right w:val="none" w:sz="0" w:space="0" w:color="auto"/>
      </w:divBdr>
      <w:divsChild>
        <w:div w:id="2017725739">
          <w:marLeft w:val="0"/>
          <w:marRight w:val="0"/>
          <w:marTop w:val="0"/>
          <w:marBottom w:val="0"/>
          <w:divBdr>
            <w:top w:val="none" w:sz="0" w:space="0" w:color="auto"/>
            <w:left w:val="none" w:sz="0" w:space="0" w:color="auto"/>
            <w:bottom w:val="none" w:sz="0" w:space="0" w:color="auto"/>
            <w:right w:val="none" w:sz="0" w:space="0" w:color="auto"/>
          </w:divBdr>
          <w:divsChild>
            <w:div w:id="1216165338">
              <w:marLeft w:val="0"/>
              <w:marRight w:val="0"/>
              <w:marTop w:val="0"/>
              <w:marBottom w:val="0"/>
              <w:divBdr>
                <w:top w:val="none" w:sz="0" w:space="0" w:color="auto"/>
                <w:left w:val="none" w:sz="0" w:space="0" w:color="auto"/>
                <w:bottom w:val="none" w:sz="0" w:space="0" w:color="auto"/>
                <w:right w:val="none" w:sz="0" w:space="0" w:color="auto"/>
              </w:divBdr>
              <w:divsChild>
                <w:div w:id="145335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353710">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9.png"/><Relationship Id="rId42" Type="http://schemas.openxmlformats.org/officeDocument/2006/relationships/image" Target="media/image23.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5.png"/><Relationship Id="rId159" Type="http://schemas.openxmlformats.org/officeDocument/2006/relationships/image" Target="media/image134.png"/><Relationship Id="rId170" Type="http://schemas.openxmlformats.org/officeDocument/2006/relationships/image" Target="media/image145.png"/><Relationship Id="rId191" Type="http://schemas.openxmlformats.org/officeDocument/2006/relationships/image" Target="media/image166.png"/><Relationship Id="rId205" Type="http://schemas.openxmlformats.org/officeDocument/2006/relationships/image" Target="media/image180.png"/><Relationship Id="rId226" Type="http://schemas.openxmlformats.org/officeDocument/2006/relationships/image" Target="media/image201.png"/><Relationship Id="rId247" Type="http://schemas.openxmlformats.org/officeDocument/2006/relationships/image" Target="media/image222.png"/><Relationship Id="rId107" Type="http://schemas.openxmlformats.org/officeDocument/2006/relationships/image" Target="media/image84.png"/><Relationship Id="rId11" Type="http://schemas.openxmlformats.org/officeDocument/2006/relationships/comments" Target="comments.xml"/><Relationship Id="rId32" Type="http://schemas.openxmlformats.org/officeDocument/2006/relationships/hyperlink" Target="file:///C:\docs\display\ARK\ArkCase+Modules" TargetMode="External"/><Relationship Id="rId53" Type="http://schemas.openxmlformats.org/officeDocument/2006/relationships/image" Target="media/image33.png"/><Relationship Id="rId74" Type="http://schemas.openxmlformats.org/officeDocument/2006/relationships/image" Target="media/image53.png"/><Relationship Id="rId128" Type="http://schemas.openxmlformats.org/officeDocument/2006/relationships/image" Target="media/image105.png"/><Relationship Id="rId149" Type="http://schemas.openxmlformats.org/officeDocument/2006/relationships/image" Target="media/image124.png"/><Relationship Id="rId5" Type="http://schemas.openxmlformats.org/officeDocument/2006/relationships/numbering" Target="numbering.xml"/><Relationship Id="rId95" Type="http://schemas.openxmlformats.org/officeDocument/2006/relationships/image" Target="media/image74.png"/><Relationship Id="rId160" Type="http://schemas.openxmlformats.org/officeDocument/2006/relationships/image" Target="media/image135.png"/><Relationship Id="rId181" Type="http://schemas.openxmlformats.org/officeDocument/2006/relationships/image" Target="media/image156.png"/><Relationship Id="rId216" Type="http://schemas.openxmlformats.org/officeDocument/2006/relationships/image" Target="media/image191.png"/><Relationship Id="rId237" Type="http://schemas.openxmlformats.org/officeDocument/2006/relationships/image" Target="media/image212.png"/><Relationship Id="rId22" Type="http://schemas.openxmlformats.org/officeDocument/2006/relationships/image" Target="media/image10.png"/><Relationship Id="rId43" Type="http://schemas.openxmlformats.org/officeDocument/2006/relationships/image" Target="media/image24.png"/><Relationship Id="rId64" Type="http://schemas.openxmlformats.org/officeDocument/2006/relationships/image" Target="media/image43.tmp"/><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4.png"/><Relationship Id="rId150" Type="http://schemas.openxmlformats.org/officeDocument/2006/relationships/image" Target="media/image125.png"/><Relationship Id="rId171" Type="http://schemas.openxmlformats.org/officeDocument/2006/relationships/image" Target="media/image146.png"/><Relationship Id="rId192" Type="http://schemas.openxmlformats.org/officeDocument/2006/relationships/image" Target="media/image167.png"/><Relationship Id="rId206" Type="http://schemas.openxmlformats.org/officeDocument/2006/relationships/image" Target="media/image181.png"/><Relationship Id="rId227" Type="http://schemas.openxmlformats.org/officeDocument/2006/relationships/image" Target="media/image202.png"/><Relationship Id="rId248" Type="http://schemas.openxmlformats.org/officeDocument/2006/relationships/image" Target="media/image223.png"/><Relationship Id="rId12" Type="http://schemas.microsoft.com/office/2011/relationships/commentsExtended" Target="commentsExtended.xml"/><Relationship Id="rId33" Type="http://schemas.openxmlformats.org/officeDocument/2006/relationships/hyperlink" Target="file:///C:\docs\display\ARK\Finding+Content" TargetMode="External"/><Relationship Id="rId108" Type="http://schemas.openxmlformats.org/officeDocument/2006/relationships/image" Target="media/image85.png"/><Relationship Id="rId129" Type="http://schemas.openxmlformats.org/officeDocument/2006/relationships/image" Target="media/image106.png"/><Relationship Id="rId54" Type="http://schemas.openxmlformats.org/officeDocument/2006/relationships/image" Target="media/image34.png"/><Relationship Id="rId75" Type="http://schemas.openxmlformats.org/officeDocument/2006/relationships/image" Target="media/image54.png"/><Relationship Id="rId96" Type="http://schemas.microsoft.com/office/2007/relationships/hdphoto" Target="media/hdphoto2.wdp"/><Relationship Id="rId140" Type="http://schemas.microsoft.com/office/2007/relationships/hdphoto" Target="media/hdphoto4.wdp"/><Relationship Id="rId161" Type="http://schemas.openxmlformats.org/officeDocument/2006/relationships/image" Target="media/image136.png"/><Relationship Id="rId182" Type="http://schemas.openxmlformats.org/officeDocument/2006/relationships/image" Target="media/image157.png"/><Relationship Id="rId217" Type="http://schemas.openxmlformats.org/officeDocument/2006/relationships/image" Target="media/image192.png"/><Relationship Id="rId6" Type="http://schemas.openxmlformats.org/officeDocument/2006/relationships/styles" Target="styles.xml"/><Relationship Id="rId238" Type="http://schemas.openxmlformats.org/officeDocument/2006/relationships/image" Target="media/image213.png"/><Relationship Id="rId23" Type="http://schemas.openxmlformats.org/officeDocument/2006/relationships/image" Target="media/image11.jpg"/><Relationship Id="rId119" Type="http://schemas.openxmlformats.org/officeDocument/2006/relationships/image" Target="media/image96.png"/><Relationship Id="rId44" Type="http://schemas.openxmlformats.org/officeDocument/2006/relationships/image" Target="media/image25.emf"/><Relationship Id="rId65" Type="http://schemas.openxmlformats.org/officeDocument/2006/relationships/image" Target="media/image44.png"/><Relationship Id="rId86" Type="http://schemas.openxmlformats.org/officeDocument/2006/relationships/image" Target="media/image65.tmp"/><Relationship Id="rId130" Type="http://schemas.openxmlformats.org/officeDocument/2006/relationships/image" Target="media/image107.png"/><Relationship Id="rId151" Type="http://schemas.openxmlformats.org/officeDocument/2006/relationships/image" Target="media/image126.png"/><Relationship Id="rId172" Type="http://schemas.openxmlformats.org/officeDocument/2006/relationships/image" Target="media/image147.png"/><Relationship Id="rId193" Type="http://schemas.openxmlformats.org/officeDocument/2006/relationships/image" Target="media/image168.png"/><Relationship Id="rId207" Type="http://schemas.openxmlformats.org/officeDocument/2006/relationships/image" Target="media/image182.png"/><Relationship Id="rId228" Type="http://schemas.openxmlformats.org/officeDocument/2006/relationships/image" Target="media/image203.png"/><Relationship Id="rId249" Type="http://schemas.openxmlformats.org/officeDocument/2006/relationships/image" Target="media/image224.png"/><Relationship Id="rId13" Type="http://schemas.openxmlformats.org/officeDocument/2006/relationships/image" Target="media/image1.png"/><Relationship Id="rId109" Type="http://schemas.openxmlformats.org/officeDocument/2006/relationships/image" Target="media/image86.png"/><Relationship Id="rId34" Type="http://schemas.openxmlformats.org/officeDocument/2006/relationships/image" Target="media/image15.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image" Target="media/image75.png"/><Relationship Id="rId120" Type="http://schemas.openxmlformats.org/officeDocument/2006/relationships/image" Target="media/image97.png"/><Relationship Id="rId141" Type="http://schemas.openxmlformats.org/officeDocument/2006/relationships/image" Target="media/image117.png"/><Relationship Id="rId7" Type="http://schemas.openxmlformats.org/officeDocument/2006/relationships/settings" Target="settings.xml"/><Relationship Id="rId162" Type="http://schemas.openxmlformats.org/officeDocument/2006/relationships/image" Target="media/image137.png"/><Relationship Id="rId183" Type="http://schemas.openxmlformats.org/officeDocument/2006/relationships/image" Target="media/image158.png"/><Relationship Id="rId218" Type="http://schemas.openxmlformats.org/officeDocument/2006/relationships/image" Target="media/image193.png"/><Relationship Id="rId239" Type="http://schemas.openxmlformats.org/officeDocument/2006/relationships/image" Target="media/image214.png"/><Relationship Id="rId250" Type="http://schemas.openxmlformats.org/officeDocument/2006/relationships/image" Target="media/image225.png"/><Relationship Id="rId24" Type="http://schemas.openxmlformats.org/officeDocument/2006/relationships/image" Target="media/image12.png"/><Relationship Id="rId45" Type="http://schemas.openxmlformats.org/officeDocument/2006/relationships/image" Target="media/image200.emf"/><Relationship Id="rId66" Type="http://schemas.openxmlformats.org/officeDocument/2006/relationships/image" Target="media/image45.tmp"/><Relationship Id="rId87" Type="http://schemas.openxmlformats.org/officeDocument/2006/relationships/image" Target="media/image66.png"/><Relationship Id="rId110" Type="http://schemas.openxmlformats.org/officeDocument/2006/relationships/image" Target="media/image87.png"/><Relationship Id="rId131" Type="http://schemas.openxmlformats.org/officeDocument/2006/relationships/image" Target="media/image108.png"/><Relationship Id="rId152" Type="http://schemas.openxmlformats.org/officeDocument/2006/relationships/image" Target="media/image127.png"/><Relationship Id="rId173" Type="http://schemas.openxmlformats.org/officeDocument/2006/relationships/image" Target="media/image148.png"/><Relationship Id="rId194" Type="http://schemas.openxmlformats.org/officeDocument/2006/relationships/image" Target="media/image169.png"/><Relationship Id="rId208" Type="http://schemas.openxmlformats.org/officeDocument/2006/relationships/image" Target="media/image183.png"/><Relationship Id="rId229" Type="http://schemas.openxmlformats.org/officeDocument/2006/relationships/image" Target="media/image204.png"/><Relationship Id="rId240" Type="http://schemas.openxmlformats.org/officeDocument/2006/relationships/image" Target="media/image215.png"/><Relationship Id="rId14" Type="http://schemas.openxmlformats.org/officeDocument/2006/relationships/image" Target="media/image2.jpeg"/><Relationship Id="rId35" Type="http://schemas.openxmlformats.org/officeDocument/2006/relationships/image" Target="media/image16.png"/><Relationship Id="rId56" Type="http://schemas.microsoft.com/office/2007/relationships/hdphoto" Target="media/hdphoto1.wdp"/><Relationship Id="rId77" Type="http://schemas.openxmlformats.org/officeDocument/2006/relationships/image" Target="media/image56.png"/><Relationship Id="rId100" Type="http://schemas.openxmlformats.org/officeDocument/2006/relationships/image" Target="media/image77.png"/><Relationship Id="rId8" Type="http://schemas.openxmlformats.org/officeDocument/2006/relationships/webSettings" Target="webSettings.xml"/><Relationship Id="rId98" Type="http://schemas.openxmlformats.org/officeDocument/2006/relationships/image" Target="media/image76.png"/><Relationship Id="rId121" Type="http://schemas.openxmlformats.org/officeDocument/2006/relationships/image" Target="media/image98.png"/><Relationship Id="rId142" Type="http://schemas.microsoft.com/office/2007/relationships/hdphoto" Target="media/hdphoto5.wdp"/><Relationship Id="rId163" Type="http://schemas.openxmlformats.org/officeDocument/2006/relationships/image" Target="media/image138.png"/><Relationship Id="rId184" Type="http://schemas.openxmlformats.org/officeDocument/2006/relationships/image" Target="media/image159.png"/><Relationship Id="rId219" Type="http://schemas.openxmlformats.org/officeDocument/2006/relationships/image" Target="media/image194.png"/><Relationship Id="rId230" Type="http://schemas.openxmlformats.org/officeDocument/2006/relationships/image" Target="media/image205.png"/><Relationship Id="rId251" Type="http://schemas.openxmlformats.org/officeDocument/2006/relationships/image" Target="media/image226.png"/><Relationship Id="rId25" Type="http://schemas.openxmlformats.org/officeDocument/2006/relationships/image" Target="media/image13.png"/><Relationship Id="rId46" Type="http://schemas.openxmlformats.org/officeDocument/2006/relationships/image" Target="media/image26.png"/><Relationship Id="rId67" Type="http://schemas.openxmlformats.org/officeDocument/2006/relationships/image" Target="media/image46.png"/><Relationship Id="rId88" Type="http://schemas.openxmlformats.org/officeDocument/2006/relationships/image" Target="media/image67.tmp"/><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28.png"/><Relationship Id="rId174" Type="http://schemas.openxmlformats.org/officeDocument/2006/relationships/image" Target="media/image149.png"/><Relationship Id="rId195" Type="http://schemas.openxmlformats.org/officeDocument/2006/relationships/image" Target="media/image170.png"/><Relationship Id="rId209" Type="http://schemas.openxmlformats.org/officeDocument/2006/relationships/image" Target="media/image184.png"/><Relationship Id="rId220" Type="http://schemas.openxmlformats.org/officeDocument/2006/relationships/image" Target="media/image195.png"/><Relationship Id="rId241" Type="http://schemas.openxmlformats.org/officeDocument/2006/relationships/image" Target="media/image216.png"/><Relationship Id="rId15" Type="http://schemas.openxmlformats.org/officeDocument/2006/relationships/image" Target="media/image3.png"/><Relationship Id="rId36" Type="http://schemas.openxmlformats.org/officeDocument/2006/relationships/image" Target="media/image17.png"/><Relationship Id="rId57" Type="http://schemas.openxmlformats.org/officeDocument/2006/relationships/image" Target="media/image36.png"/><Relationship Id="rId78" Type="http://schemas.openxmlformats.org/officeDocument/2006/relationships/image" Target="media/image57.png"/><Relationship Id="rId99" Type="http://schemas.microsoft.com/office/2007/relationships/hdphoto" Target="media/hdphoto3.wdp"/><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18.png"/><Relationship Id="rId164" Type="http://schemas.openxmlformats.org/officeDocument/2006/relationships/image" Target="media/image139.png"/><Relationship Id="rId185" Type="http://schemas.openxmlformats.org/officeDocument/2006/relationships/image" Target="media/image160.png"/><Relationship Id="rId9" Type="http://schemas.openxmlformats.org/officeDocument/2006/relationships/footnotes" Target="footnotes.xml"/><Relationship Id="rId210" Type="http://schemas.openxmlformats.org/officeDocument/2006/relationships/image" Target="media/image185.png"/><Relationship Id="rId26" Type="http://schemas.openxmlformats.org/officeDocument/2006/relationships/image" Target="media/image14.png"/><Relationship Id="rId231" Type="http://schemas.openxmlformats.org/officeDocument/2006/relationships/image" Target="media/image206.png"/><Relationship Id="rId252" Type="http://schemas.openxmlformats.org/officeDocument/2006/relationships/image" Target="media/image227.png"/><Relationship Id="rId47" Type="http://schemas.openxmlformats.org/officeDocument/2006/relationships/image" Target="media/image27.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29.png"/><Relationship Id="rId175" Type="http://schemas.openxmlformats.org/officeDocument/2006/relationships/image" Target="media/image150.png"/><Relationship Id="rId196" Type="http://schemas.openxmlformats.org/officeDocument/2006/relationships/image" Target="media/image171.png"/><Relationship Id="rId200" Type="http://schemas.openxmlformats.org/officeDocument/2006/relationships/image" Target="media/image175.png"/><Relationship Id="rId16" Type="http://schemas.openxmlformats.org/officeDocument/2006/relationships/image" Target="media/image4.png"/><Relationship Id="rId221" Type="http://schemas.openxmlformats.org/officeDocument/2006/relationships/image" Target="media/image196.png"/><Relationship Id="rId242" Type="http://schemas.openxmlformats.org/officeDocument/2006/relationships/image" Target="media/image217.png"/><Relationship Id="rId37" Type="http://schemas.openxmlformats.org/officeDocument/2006/relationships/image" Target="media/image18.png"/><Relationship Id="rId58" Type="http://schemas.openxmlformats.org/officeDocument/2006/relationships/image" Target="media/image37.png"/><Relationship Id="rId79" Type="http://schemas.openxmlformats.org/officeDocument/2006/relationships/image" Target="media/image58.tmp"/><Relationship Id="rId102" Type="http://schemas.openxmlformats.org/officeDocument/2006/relationships/image" Target="media/image79.tmp"/><Relationship Id="rId123" Type="http://schemas.openxmlformats.org/officeDocument/2006/relationships/image" Target="media/image100.png"/><Relationship Id="rId144" Type="http://schemas.openxmlformats.org/officeDocument/2006/relationships/image" Target="media/image119.png"/><Relationship Id="rId90" Type="http://schemas.openxmlformats.org/officeDocument/2006/relationships/image" Target="media/image69.png"/><Relationship Id="rId165" Type="http://schemas.openxmlformats.org/officeDocument/2006/relationships/image" Target="media/image140.png"/><Relationship Id="rId186" Type="http://schemas.openxmlformats.org/officeDocument/2006/relationships/image" Target="media/image161.png"/><Relationship Id="rId211" Type="http://schemas.openxmlformats.org/officeDocument/2006/relationships/image" Target="media/image186.png"/><Relationship Id="rId232" Type="http://schemas.openxmlformats.org/officeDocument/2006/relationships/image" Target="media/image207.png"/><Relationship Id="rId253" Type="http://schemas.openxmlformats.org/officeDocument/2006/relationships/image" Target="media/image228.png"/><Relationship Id="rId27" Type="http://schemas.openxmlformats.org/officeDocument/2006/relationships/header" Target="header1.xml"/><Relationship Id="rId48" Type="http://schemas.openxmlformats.org/officeDocument/2006/relationships/image" Target="media/image28.png"/><Relationship Id="rId69" Type="http://schemas.openxmlformats.org/officeDocument/2006/relationships/image" Target="media/image48.tmp"/><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image" Target="media/image59.tmp"/><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72.png"/><Relationship Id="rId201" Type="http://schemas.openxmlformats.org/officeDocument/2006/relationships/image" Target="media/image176.png"/><Relationship Id="rId222" Type="http://schemas.openxmlformats.org/officeDocument/2006/relationships/image" Target="media/image197.png"/><Relationship Id="rId243" Type="http://schemas.openxmlformats.org/officeDocument/2006/relationships/image" Target="media/image218.png"/><Relationship Id="rId17" Type="http://schemas.openxmlformats.org/officeDocument/2006/relationships/image" Target="media/image5.png"/><Relationship Id="rId38" Type="http://schemas.openxmlformats.org/officeDocument/2006/relationships/image" Target="media/image19.emf"/><Relationship Id="rId59" Type="http://schemas.openxmlformats.org/officeDocument/2006/relationships/image" Target="media/image38.png"/><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image" Target="media/image49.tmp"/><Relationship Id="rId91" Type="http://schemas.openxmlformats.org/officeDocument/2006/relationships/image" Target="media/image70.png"/><Relationship Id="rId145" Type="http://schemas.openxmlformats.org/officeDocument/2006/relationships/image" Target="media/image120.png"/><Relationship Id="rId166" Type="http://schemas.openxmlformats.org/officeDocument/2006/relationships/image" Target="media/image141.png"/><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image" Target="media/image187.png"/><Relationship Id="rId233" Type="http://schemas.openxmlformats.org/officeDocument/2006/relationships/image" Target="media/image208.png"/><Relationship Id="rId254" Type="http://schemas.openxmlformats.org/officeDocument/2006/relationships/image" Target="media/image229.png"/><Relationship Id="rId28" Type="http://schemas.openxmlformats.org/officeDocument/2006/relationships/footer" Target="footer1.xml"/><Relationship Id="rId49" Type="http://schemas.openxmlformats.org/officeDocument/2006/relationships/image" Target="media/image29.png"/><Relationship Id="rId114" Type="http://schemas.openxmlformats.org/officeDocument/2006/relationships/image" Target="media/image91.png"/><Relationship Id="rId60" Type="http://schemas.openxmlformats.org/officeDocument/2006/relationships/image" Target="media/image39.png"/><Relationship Id="rId81" Type="http://schemas.openxmlformats.org/officeDocument/2006/relationships/image" Target="media/image60.png"/><Relationship Id="rId135" Type="http://schemas.openxmlformats.org/officeDocument/2006/relationships/image" Target="media/image112.png"/><Relationship Id="rId156" Type="http://schemas.openxmlformats.org/officeDocument/2006/relationships/image" Target="media/image131.png"/><Relationship Id="rId177" Type="http://schemas.openxmlformats.org/officeDocument/2006/relationships/image" Target="media/image152.png"/><Relationship Id="rId198" Type="http://schemas.openxmlformats.org/officeDocument/2006/relationships/image" Target="media/image173.png"/><Relationship Id="rId202" Type="http://schemas.openxmlformats.org/officeDocument/2006/relationships/image" Target="media/image177.png"/><Relationship Id="rId223" Type="http://schemas.openxmlformats.org/officeDocument/2006/relationships/image" Target="media/image198.png"/><Relationship Id="rId244" Type="http://schemas.openxmlformats.org/officeDocument/2006/relationships/image" Target="media/image219.png"/><Relationship Id="rId18" Type="http://schemas.openxmlformats.org/officeDocument/2006/relationships/image" Target="media/image6.jpg"/><Relationship Id="rId39" Type="http://schemas.openxmlformats.org/officeDocument/2006/relationships/image" Target="media/image20.png"/><Relationship Id="rId50" Type="http://schemas.openxmlformats.org/officeDocument/2006/relationships/image" Target="media/image30.png"/><Relationship Id="rId104" Type="http://schemas.openxmlformats.org/officeDocument/2006/relationships/image" Target="media/image81.png"/><Relationship Id="rId125" Type="http://schemas.openxmlformats.org/officeDocument/2006/relationships/image" Target="media/image102.png"/><Relationship Id="rId146" Type="http://schemas.openxmlformats.org/officeDocument/2006/relationships/image" Target="media/image121.png"/><Relationship Id="rId167" Type="http://schemas.openxmlformats.org/officeDocument/2006/relationships/image" Target="media/image142.png"/><Relationship Id="rId188" Type="http://schemas.openxmlformats.org/officeDocument/2006/relationships/image" Target="media/image163.png"/><Relationship Id="rId71" Type="http://schemas.openxmlformats.org/officeDocument/2006/relationships/image" Target="media/image50.png"/><Relationship Id="rId92" Type="http://schemas.openxmlformats.org/officeDocument/2006/relationships/image" Target="media/image71.png"/><Relationship Id="rId213" Type="http://schemas.openxmlformats.org/officeDocument/2006/relationships/image" Target="media/image188.png"/><Relationship Id="rId234" Type="http://schemas.openxmlformats.org/officeDocument/2006/relationships/image" Target="media/image209.png"/><Relationship Id="rId2" Type="http://schemas.openxmlformats.org/officeDocument/2006/relationships/customXml" Target="../customXml/item2.xml"/><Relationship Id="rId29" Type="http://schemas.openxmlformats.org/officeDocument/2006/relationships/header" Target="header2.xml"/><Relationship Id="rId255" Type="http://schemas.openxmlformats.org/officeDocument/2006/relationships/fontTable" Target="fontTable.xml"/><Relationship Id="rId40" Type="http://schemas.openxmlformats.org/officeDocument/2006/relationships/image" Target="media/image21.png"/><Relationship Id="rId115" Type="http://schemas.openxmlformats.org/officeDocument/2006/relationships/image" Target="media/image92.png"/><Relationship Id="rId136" Type="http://schemas.openxmlformats.org/officeDocument/2006/relationships/image" Target="media/image113.png"/><Relationship Id="rId157" Type="http://schemas.openxmlformats.org/officeDocument/2006/relationships/image" Target="media/image132.png"/><Relationship Id="rId178" Type="http://schemas.openxmlformats.org/officeDocument/2006/relationships/image" Target="media/image153.png"/><Relationship Id="rId61" Type="http://schemas.openxmlformats.org/officeDocument/2006/relationships/image" Target="media/image40.png"/><Relationship Id="rId82" Type="http://schemas.openxmlformats.org/officeDocument/2006/relationships/image" Target="media/image61.png"/><Relationship Id="rId199" Type="http://schemas.openxmlformats.org/officeDocument/2006/relationships/image" Target="media/image174.png"/><Relationship Id="rId203" Type="http://schemas.openxmlformats.org/officeDocument/2006/relationships/image" Target="media/image178.png"/><Relationship Id="rId19" Type="http://schemas.openxmlformats.org/officeDocument/2006/relationships/image" Target="media/image7.emf"/><Relationship Id="rId224" Type="http://schemas.openxmlformats.org/officeDocument/2006/relationships/image" Target="media/image199.png"/><Relationship Id="rId245" Type="http://schemas.openxmlformats.org/officeDocument/2006/relationships/image" Target="media/image220.png"/><Relationship Id="rId30" Type="http://schemas.openxmlformats.org/officeDocument/2006/relationships/footer" Target="footer2.xml"/><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2.png"/><Relationship Id="rId168" Type="http://schemas.openxmlformats.org/officeDocument/2006/relationships/image" Target="media/image143.png"/><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72.png"/><Relationship Id="rId189" Type="http://schemas.openxmlformats.org/officeDocument/2006/relationships/image" Target="media/image164.png"/><Relationship Id="rId3" Type="http://schemas.openxmlformats.org/officeDocument/2006/relationships/customXml" Target="../customXml/item3.xml"/><Relationship Id="rId214" Type="http://schemas.openxmlformats.org/officeDocument/2006/relationships/image" Target="media/image189.png"/><Relationship Id="rId235" Type="http://schemas.openxmlformats.org/officeDocument/2006/relationships/image" Target="media/image210.png"/><Relationship Id="rId256" Type="http://schemas.microsoft.com/office/2011/relationships/people" Target="people.xml"/><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3.png"/><Relationship Id="rId20" Type="http://schemas.openxmlformats.org/officeDocument/2006/relationships/image" Target="media/image8.jpg"/><Relationship Id="rId41" Type="http://schemas.openxmlformats.org/officeDocument/2006/relationships/image" Target="media/image22.png"/><Relationship Id="rId62" Type="http://schemas.openxmlformats.org/officeDocument/2006/relationships/image" Target="media/image41.tmp"/><Relationship Id="rId83" Type="http://schemas.openxmlformats.org/officeDocument/2006/relationships/image" Target="media/image62.png"/><Relationship Id="rId179" Type="http://schemas.openxmlformats.org/officeDocument/2006/relationships/image" Target="media/image154.png"/><Relationship Id="rId190" Type="http://schemas.openxmlformats.org/officeDocument/2006/relationships/image" Target="media/image165.png"/><Relationship Id="rId204" Type="http://schemas.openxmlformats.org/officeDocument/2006/relationships/image" Target="media/image179.png"/><Relationship Id="rId225" Type="http://schemas.openxmlformats.org/officeDocument/2006/relationships/image" Target="media/image200.png"/><Relationship Id="rId246" Type="http://schemas.openxmlformats.org/officeDocument/2006/relationships/image" Target="media/image221.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endnotes" Target="endnotes.xml"/><Relationship Id="rId31" Type="http://schemas.openxmlformats.org/officeDocument/2006/relationships/hyperlink" Target="file:///C:\docs\display\ARK\The+ArkCase+Page" TargetMode="External"/><Relationship Id="rId52" Type="http://schemas.openxmlformats.org/officeDocument/2006/relationships/image" Target="media/image32.png"/><Relationship Id="rId73" Type="http://schemas.openxmlformats.org/officeDocument/2006/relationships/image" Target="media/image52.png"/><Relationship Id="rId94" Type="http://schemas.openxmlformats.org/officeDocument/2006/relationships/image" Target="media/image73.png"/><Relationship Id="rId148" Type="http://schemas.openxmlformats.org/officeDocument/2006/relationships/image" Target="media/image123.png"/><Relationship Id="rId169" Type="http://schemas.openxmlformats.org/officeDocument/2006/relationships/image" Target="media/image144.png"/><Relationship Id="rId4" Type="http://schemas.openxmlformats.org/officeDocument/2006/relationships/customXml" Target="../customXml/item4.xml"/><Relationship Id="rId180" Type="http://schemas.openxmlformats.org/officeDocument/2006/relationships/image" Target="media/image155.png"/><Relationship Id="rId215" Type="http://schemas.openxmlformats.org/officeDocument/2006/relationships/image" Target="media/image190.png"/><Relationship Id="rId236" Type="http://schemas.openxmlformats.org/officeDocument/2006/relationships/image" Target="media/image211.png"/><Relationship Id="rId25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AEE17DA99E42B4CBBD96CB820CA8C46" ma:contentTypeVersion="3" ma:contentTypeDescription="Create a new document." ma:contentTypeScope="" ma:versionID="8a534a00c506edeb1c9e92994e0c9f2c">
  <xsd:schema xmlns:xsd="http://www.w3.org/2001/XMLSchema" xmlns:xs="http://www.w3.org/2001/XMLSchema" xmlns:p="http://schemas.microsoft.com/office/2006/metadata/properties" targetNamespace="http://schemas.microsoft.com/office/2006/metadata/properties" ma:root="true" ma:fieldsID="66e47d353e5517b3b6bab3e8912952f9">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A02360-1BBA-4402-B627-85D69C7CF786}">
  <ds:schemaRefs>
    <ds:schemaRef ds:uri="http://schemas.microsoft.com/sharepoint/v3/contenttype/forms"/>
  </ds:schemaRefs>
</ds:datastoreItem>
</file>

<file path=customXml/itemProps2.xml><?xml version="1.0" encoding="utf-8"?>
<ds:datastoreItem xmlns:ds="http://schemas.openxmlformats.org/officeDocument/2006/customXml" ds:itemID="{B777987D-BB60-4429-85E8-06CC385AFB8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26C6BCFC-0B16-4BF6-8A95-F5716213391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4A9E241-B208-4F4C-8538-19E1AE72AC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TotalTime>
  <Pages>145</Pages>
  <Words>12892</Words>
  <Characters>73488</Characters>
  <Application>Microsoft Office Word</Application>
  <DocSecurity>0</DocSecurity>
  <Lines>612</Lines>
  <Paragraphs>172</Paragraphs>
  <ScaleCrop>false</ScaleCrop>
  <HeadingPairs>
    <vt:vector size="2" baseType="variant">
      <vt:variant>
        <vt:lpstr>Title</vt:lpstr>
      </vt:variant>
      <vt:variant>
        <vt:i4>1</vt:i4>
      </vt:variant>
    </vt:vector>
  </HeadingPairs>
  <TitlesOfParts>
    <vt:vector size="1" baseType="lpstr">
      <vt:lpstr>Before You Begin</vt:lpstr>
    </vt:vector>
  </TitlesOfParts>
  <Company/>
  <LinksUpToDate>false</LinksUpToDate>
  <CharactersWithSpaces>86208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Before You Begin</dc:title>
  <dc:subject/>
  <dc:creator>Rod Steinmann</dc:creator>
  <cp:keywords/>
  <dc:description/>
  <cp:lastModifiedBy>Susan Ladwig</cp:lastModifiedBy>
  <cp:revision>17</cp:revision>
  <cp:lastPrinted>2016-08-18T14:22:00Z</cp:lastPrinted>
  <dcterms:created xsi:type="dcterms:W3CDTF">2017-06-21T18:48:00Z</dcterms:created>
  <dcterms:modified xsi:type="dcterms:W3CDTF">2017-06-23T21:10:00Z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0x0101004AEE17DA99E42B4CBBD96CB820CA8C46</vt:lpwstr>
  </property>
</Properties>
</file>